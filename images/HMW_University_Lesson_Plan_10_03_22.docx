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758A97" w14:textId="06D79DA8" w:rsidR="00393BFF" w:rsidRDefault="00360B96" w:rsidP="00ED315A">
      <w:pPr>
        <w:pStyle w:val="Heading1"/>
      </w:pPr>
      <w:r>
        <w:t xml:space="preserve">University </w:t>
      </w:r>
      <w:r w:rsidR="00455918">
        <w:t>Lesson Plan</w:t>
      </w:r>
      <w:r w:rsidR="00837DB5">
        <w:t xml:space="preserve"> for</w:t>
      </w:r>
      <w:r w:rsidR="008A16DB">
        <w:t xml:space="preserve"> </w:t>
      </w:r>
      <w:r w:rsidR="00ED315A" w:rsidRPr="00760974">
        <w:rPr>
          <w:i/>
          <w:iCs/>
        </w:rPr>
        <w:t>How’s My Waterway</w:t>
      </w:r>
    </w:p>
    <w:p w14:paraId="2C52749C" w14:textId="1ACDA561" w:rsidR="00ED315A" w:rsidRDefault="00356B03" w:rsidP="00ED315A">
      <w:pPr>
        <w:pStyle w:val="Heading2"/>
      </w:pPr>
      <w:r>
        <w:rPr>
          <w:noProof/>
          <w:color w:val="2B579A"/>
          <w:shd w:val="clear" w:color="auto" w:fill="E6E6E6"/>
        </w:rPr>
        <mc:AlternateContent>
          <mc:Choice Requires="wps">
            <w:drawing>
              <wp:anchor distT="45720" distB="45720" distL="114300" distR="114300" simplePos="0" relativeHeight="251658240" behindDoc="0" locked="0" layoutInCell="1" allowOverlap="1" wp14:anchorId="0CB59666" wp14:editId="527DAFFD">
                <wp:simplePos x="0" y="0"/>
                <wp:positionH relativeFrom="margin">
                  <wp:posOffset>3867150</wp:posOffset>
                </wp:positionH>
                <wp:positionV relativeFrom="paragraph">
                  <wp:posOffset>43180</wp:posOffset>
                </wp:positionV>
                <wp:extent cx="2502535" cy="4273550"/>
                <wp:effectExtent l="0" t="0" r="12065"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2535" cy="4273550"/>
                        </a:xfrm>
                        <a:prstGeom prst="rect">
                          <a:avLst/>
                        </a:prstGeom>
                        <a:ln>
                          <a:headEnd/>
                          <a:tailEnd/>
                        </a:ln>
                      </wps:spPr>
                      <wps:style>
                        <a:lnRef idx="2">
                          <a:schemeClr val="accent5"/>
                        </a:lnRef>
                        <a:fillRef idx="1">
                          <a:schemeClr val="lt1"/>
                        </a:fillRef>
                        <a:effectRef idx="0">
                          <a:schemeClr val="accent5"/>
                        </a:effectRef>
                        <a:fontRef idx="minor">
                          <a:schemeClr val="dk1"/>
                        </a:fontRef>
                      </wps:style>
                      <wps:txbx>
                        <w:txbxContent>
                          <w:p w14:paraId="0AFBC701" w14:textId="77777777" w:rsidR="000C146D" w:rsidRDefault="000C146D" w:rsidP="00CF3860">
                            <w:pPr>
                              <w:rPr>
                                <w:b/>
                                <w:bCs/>
                                <w:sz w:val="24"/>
                                <w:szCs w:val="24"/>
                              </w:rPr>
                            </w:pPr>
                            <w:r>
                              <w:rPr>
                                <w:b/>
                                <w:bCs/>
                                <w:sz w:val="24"/>
                                <w:szCs w:val="24"/>
                              </w:rPr>
                              <w:t xml:space="preserve">Time </w:t>
                            </w:r>
                          </w:p>
                          <w:p w14:paraId="5D1FC3CB" w14:textId="75265D10" w:rsidR="000C146D" w:rsidRPr="00584CE2" w:rsidRDefault="007327F4" w:rsidP="00584CE2">
                            <w:pPr>
                              <w:pStyle w:val="ListParagraph"/>
                              <w:numPr>
                                <w:ilvl w:val="0"/>
                                <w:numId w:val="46"/>
                              </w:numPr>
                            </w:pPr>
                            <w:r>
                              <w:t xml:space="preserve">Background </w:t>
                            </w:r>
                            <w:r w:rsidR="000C146D" w:rsidRPr="00584CE2">
                              <w:t>Reading</w:t>
                            </w:r>
                            <w:r w:rsidR="000C146D">
                              <w:t xml:space="preserve">: </w:t>
                            </w:r>
                            <w:r w:rsidR="000C146D" w:rsidRPr="00584CE2">
                              <w:t xml:space="preserve">10 </w:t>
                            </w:r>
                            <w:r w:rsidR="00B07B19">
                              <w:t>M</w:t>
                            </w:r>
                            <w:r w:rsidR="000C146D" w:rsidRPr="00584CE2">
                              <w:t>inutes</w:t>
                            </w:r>
                          </w:p>
                          <w:p w14:paraId="26A726DA" w14:textId="5E2E27D7" w:rsidR="000C146D" w:rsidRPr="00584CE2" w:rsidRDefault="000C146D" w:rsidP="00584CE2">
                            <w:pPr>
                              <w:pStyle w:val="ListParagraph"/>
                              <w:numPr>
                                <w:ilvl w:val="0"/>
                                <w:numId w:val="46"/>
                              </w:numPr>
                            </w:pPr>
                            <w:r w:rsidRPr="00584CE2">
                              <w:t>Worksheet</w:t>
                            </w:r>
                            <w:r>
                              <w:t xml:space="preserve">: </w:t>
                            </w:r>
                            <w:r w:rsidR="00B07B19">
                              <w:t>T</w:t>
                            </w:r>
                            <w:r w:rsidRPr="00584CE2">
                              <w:t xml:space="preserve">wo </w:t>
                            </w:r>
                            <w:r w:rsidR="00B07B19">
                              <w:t>H</w:t>
                            </w:r>
                            <w:r w:rsidRPr="00584CE2">
                              <w:t>ours</w:t>
                            </w:r>
                          </w:p>
                          <w:p w14:paraId="6FCAD815" w14:textId="2E04637D" w:rsidR="000C146D" w:rsidRPr="00584CE2" w:rsidRDefault="000C146D" w:rsidP="00584CE2">
                            <w:pPr>
                              <w:pStyle w:val="ListParagraph"/>
                              <w:numPr>
                                <w:ilvl w:val="0"/>
                                <w:numId w:val="46"/>
                              </w:numPr>
                            </w:pPr>
                            <w:r w:rsidRPr="00584CE2">
                              <w:t>Extensions</w:t>
                            </w:r>
                            <w:r>
                              <w:t xml:space="preserve">: </w:t>
                            </w:r>
                            <w:r w:rsidRPr="00584CE2">
                              <w:t xml:space="preserve">30 </w:t>
                            </w:r>
                            <w:r w:rsidR="00B07B19">
                              <w:t>M</w:t>
                            </w:r>
                            <w:r w:rsidRPr="00584CE2">
                              <w:t xml:space="preserve">inutes </w:t>
                            </w:r>
                            <w:r w:rsidR="00B07B19">
                              <w:t>E</w:t>
                            </w:r>
                            <w:r w:rsidRPr="00584CE2">
                              <w:t>ach</w:t>
                            </w:r>
                          </w:p>
                          <w:p w14:paraId="2FEAECCD" w14:textId="64C23F1A" w:rsidR="008F4D0F" w:rsidRPr="00584CE2" w:rsidRDefault="008F4D0F" w:rsidP="00584CE2">
                            <w:pPr>
                              <w:rPr>
                                <w:b/>
                                <w:bCs/>
                              </w:rPr>
                            </w:pPr>
                            <w:r w:rsidRPr="000C146D">
                              <w:rPr>
                                <w:b/>
                                <w:bCs/>
                                <w:sz w:val="24"/>
                                <w:szCs w:val="24"/>
                              </w:rPr>
                              <w:t>Learning</w:t>
                            </w:r>
                            <w:r w:rsidRPr="00584CE2">
                              <w:rPr>
                                <w:b/>
                                <w:bCs/>
                              </w:rPr>
                              <w:t xml:space="preserve"> Objectives</w:t>
                            </w:r>
                          </w:p>
                          <w:p w14:paraId="13F578EF" w14:textId="153DCF11" w:rsidR="008F4D0F" w:rsidRDefault="00B352DA" w:rsidP="00ED315A">
                            <w:r>
                              <w:t>At the end of this lesson, s</w:t>
                            </w:r>
                            <w:r w:rsidR="008F4D0F">
                              <w:t>tudents will</w:t>
                            </w:r>
                            <w:r>
                              <w:t xml:space="preserve"> be able to</w:t>
                            </w:r>
                            <w:r w:rsidR="008F4D0F">
                              <w:t xml:space="preserve">: </w:t>
                            </w:r>
                          </w:p>
                          <w:p w14:paraId="0EE8E9E8" w14:textId="5BADD314" w:rsidR="0099013B" w:rsidRDefault="0099013B" w:rsidP="0099013B">
                            <w:pPr>
                              <w:pStyle w:val="NoSpacing"/>
                              <w:numPr>
                                <w:ilvl w:val="0"/>
                                <w:numId w:val="5"/>
                              </w:numPr>
                            </w:pPr>
                            <w:r w:rsidRPr="00ED315A">
                              <w:t>Describe a watershed</w:t>
                            </w:r>
                            <w:r>
                              <w:t>.</w:t>
                            </w:r>
                            <w:r w:rsidRPr="00ED315A">
                              <w:t xml:space="preserve"> </w:t>
                            </w:r>
                          </w:p>
                          <w:p w14:paraId="79900D37" w14:textId="17E67BF7" w:rsidR="00EA7972" w:rsidRDefault="00EA7972" w:rsidP="0099013B">
                            <w:pPr>
                              <w:pStyle w:val="NoSpacing"/>
                              <w:numPr>
                                <w:ilvl w:val="0"/>
                                <w:numId w:val="5"/>
                              </w:numPr>
                            </w:pPr>
                            <w:r>
                              <w:t>Learn about impair</w:t>
                            </w:r>
                            <w:r w:rsidR="00C24B9C">
                              <w:t>ed</w:t>
                            </w:r>
                            <w:r>
                              <w:t xml:space="preserve"> waterbodies.</w:t>
                            </w:r>
                          </w:p>
                          <w:p w14:paraId="6E0A664A" w14:textId="5B285432" w:rsidR="00EA7972" w:rsidRDefault="00EA7972" w:rsidP="0099013B">
                            <w:pPr>
                              <w:pStyle w:val="NoSpacing"/>
                              <w:numPr>
                                <w:ilvl w:val="0"/>
                                <w:numId w:val="5"/>
                              </w:numPr>
                            </w:pPr>
                            <w:r>
                              <w:t>See how different organizations are collecting data to help assess waterbodies.</w:t>
                            </w:r>
                          </w:p>
                          <w:p w14:paraId="59CF5525" w14:textId="64BCF423" w:rsidR="008F4D0F" w:rsidRPr="00ED315A" w:rsidRDefault="008F4D0F" w:rsidP="00ED315A">
                            <w:pPr>
                              <w:pStyle w:val="NoSpacing"/>
                              <w:numPr>
                                <w:ilvl w:val="0"/>
                                <w:numId w:val="5"/>
                              </w:numPr>
                            </w:pPr>
                            <w:r w:rsidRPr="00ED315A">
                              <w:t xml:space="preserve">Collect evidence using an online environmental data tool. </w:t>
                            </w:r>
                          </w:p>
                          <w:p w14:paraId="413E7FD1" w14:textId="60353C80" w:rsidR="008F4D0F" w:rsidRPr="00ED315A" w:rsidRDefault="008F4D0F" w:rsidP="00ED315A">
                            <w:pPr>
                              <w:pStyle w:val="NoSpacing"/>
                              <w:numPr>
                                <w:ilvl w:val="0"/>
                                <w:numId w:val="5"/>
                              </w:numPr>
                            </w:pPr>
                            <w:r w:rsidRPr="00ED315A">
                              <w:t xml:space="preserve">Construct an argument about how humans impact water quality. </w:t>
                            </w:r>
                          </w:p>
                          <w:p w14:paraId="17E5BF37" w14:textId="002E68D5" w:rsidR="008F4D0F" w:rsidRDefault="008F4D0F" w:rsidP="00ED315A">
                            <w:pPr>
                              <w:pStyle w:val="NoSpacing"/>
                              <w:numPr>
                                <w:ilvl w:val="0"/>
                                <w:numId w:val="5"/>
                              </w:numPr>
                            </w:pPr>
                            <w:r w:rsidRPr="00ED315A">
                              <w:t>Evaluate different actions and design potential solutions to minimize human impacts to water</w:t>
                            </w:r>
                            <w:r w:rsidR="00C118C2">
                              <w:t>bodies</w:t>
                            </w:r>
                            <w:r w:rsidRPr="00ED315A">
                              <w:t>.</w:t>
                            </w:r>
                          </w:p>
                          <w:p w14:paraId="59BB0815" w14:textId="77777777" w:rsidR="008F4D0F" w:rsidRPr="00ED315A" w:rsidRDefault="008F4D0F" w:rsidP="00ED315A">
                            <w:pPr>
                              <w:pStyle w:val="NoSpacing"/>
                            </w:pPr>
                          </w:p>
                          <w:p w14:paraId="2FF33542" w14:textId="77777777" w:rsidR="008F4D0F" w:rsidRDefault="008F4D0F" w:rsidP="00ED315A">
                            <w:pPr>
                              <w:pStyle w:val="NoSpacing"/>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CB59666" id="_x0000_t202" coordsize="21600,21600" o:spt="202" path="m,l,21600r21600,l21600,xe">
                <v:stroke joinstyle="miter"/>
                <v:path gradientshapeok="t" o:connecttype="rect"/>
              </v:shapetype>
              <v:shape id="Text Box 2" o:spid="_x0000_s1026" type="#_x0000_t202" style="position:absolute;margin-left:304.5pt;margin-top:3.4pt;width:197.05pt;height:336.5pt;z-index:251658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" fillcolor="white [3201]" strokecolor="#5b9bd5 [3208]" strokeweight="1pt">
                <v:textbox>
                  <w:txbxContent>
                    <w:p w14:paraId="0AFBC701" w14:textId="77777777" w:rsidR="000C146D" w:rsidRDefault="000C146D" w:rsidP="00CF3860">
                      <w:pPr>
                        <w:rPr>
                          <w:b/>
                          <w:bCs/>
                          <w:sz w:val="24"/>
                          <w:szCs w:val="24"/>
                        </w:rPr>
                      </w:pPr>
                      <w:r>
                        <w:rPr>
                          <w:b/>
                          <w:bCs/>
                          <w:sz w:val="24"/>
                          <w:szCs w:val="24"/>
                        </w:rPr>
                        <w:t xml:space="preserve">Time </w:t>
                      </w:r>
                    </w:p>
                    <w:p w14:paraId="5D1FC3CB" w14:textId="75265D10" w:rsidR="000C146D" w:rsidRPr="00584CE2" w:rsidRDefault="007327F4" w:rsidP="00584CE2">
                      <w:pPr>
                        <w:pStyle w:val="ListParagraph"/>
                        <w:numPr>
                          <w:ilvl w:val="0"/>
                          <w:numId w:val="46"/>
                        </w:numPr>
                      </w:pPr>
                      <w:r>
                        <w:t xml:space="preserve">Background </w:t>
                      </w:r>
                      <w:r w:rsidR="000C146D" w:rsidRPr="00584CE2">
                        <w:t>Reading</w:t>
                      </w:r>
                      <w:r w:rsidR="000C146D">
                        <w:t xml:space="preserve">: </w:t>
                      </w:r>
                      <w:r w:rsidR="000C146D" w:rsidRPr="00584CE2">
                        <w:t xml:space="preserve">10 </w:t>
                      </w:r>
                      <w:r w:rsidR="00B07B19">
                        <w:t>M</w:t>
                      </w:r>
                      <w:r w:rsidR="000C146D" w:rsidRPr="00584CE2">
                        <w:t>inutes</w:t>
                      </w:r>
                    </w:p>
                    <w:p w14:paraId="26A726DA" w14:textId="5E2E27D7" w:rsidR="000C146D" w:rsidRPr="00584CE2" w:rsidRDefault="000C146D" w:rsidP="00584CE2">
                      <w:pPr>
                        <w:pStyle w:val="ListParagraph"/>
                        <w:numPr>
                          <w:ilvl w:val="0"/>
                          <w:numId w:val="46"/>
                        </w:numPr>
                      </w:pPr>
                      <w:r w:rsidRPr="00584CE2">
                        <w:t>Worksheet</w:t>
                      </w:r>
                      <w:r>
                        <w:t xml:space="preserve">: </w:t>
                      </w:r>
                      <w:r w:rsidR="00B07B19">
                        <w:t>T</w:t>
                      </w:r>
                      <w:r w:rsidRPr="00584CE2">
                        <w:t xml:space="preserve">wo </w:t>
                      </w:r>
                      <w:r w:rsidR="00B07B19">
                        <w:t>H</w:t>
                      </w:r>
                      <w:r w:rsidRPr="00584CE2">
                        <w:t>ours</w:t>
                      </w:r>
                    </w:p>
                    <w:p w14:paraId="6FCAD815" w14:textId="2E04637D" w:rsidR="000C146D" w:rsidRPr="00584CE2" w:rsidRDefault="000C146D" w:rsidP="00584CE2">
                      <w:pPr>
                        <w:pStyle w:val="ListParagraph"/>
                        <w:numPr>
                          <w:ilvl w:val="0"/>
                          <w:numId w:val="46"/>
                        </w:numPr>
                      </w:pPr>
                      <w:r w:rsidRPr="00584CE2">
                        <w:t>Extensions</w:t>
                      </w:r>
                      <w:r>
                        <w:t xml:space="preserve">: </w:t>
                      </w:r>
                      <w:r w:rsidRPr="00584CE2">
                        <w:t xml:space="preserve">30 </w:t>
                      </w:r>
                      <w:r w:rsidR="00B07B19">
                        <w:t>M</w:t>
                      </w:r>
                      <w:r w:rsidRPr="00584CE2">
                        <w:t xml:space="preserve">inutes </w:t>
                      </w:r>
                      <w:r w:rsidR="00B07B19">
                        <w:t>E</w:t>
                      </w:r>
                      <w:r w:rsidRPr="00584CE2">
                        <w:t>ach</w:t>
                      </w:r>
                    </w:p>
                    <w:p w14:paraId="2FEAECCD" w14:textId="64C23F1A" w:rsidR="008F4D0F" w:rsidRPr="00584CE2" w:rsidRDefault="008F4D0F" w:rsidP="00584CE2">
                      <w:pPr>
                        <w:rPr>
                          <w:b/>
                          <w:bCs/>
                        </w:rPr>
                      </w:pPr>
                      <w:r w:rsidRPr="000C146D">
                        <w:rPr>
                          <w:b/>
                          <w:bCs/>
                          <w:sz w:val="24"/>
                          <w:szCs w:val="24"/>
                        </w:rPr>
                        <w:t>Learning</w:t>
                      </w:r>
                      <w:r w:rsidRPr="00584CE2">
                        <w:rPr>
                          <w:b/>
                          <w:bCs/>
                        </w:rPr>
                        <w:t xml:space="preserve"> Objectives</w:t>
                      </w:r>
                    </w:p>
                    <w:p w14:paraId="13F578EF" w14:textId="153DCF11" w:rsidR="008F4D0F" w:rsidRDefault="00B352DA" w:rsidP="00ED315A">
                      <w:r>
                        <w:t>At the end of this lesson, s</w:t>
                      </w:r>
                      <w:r w:rsidR="008F4D0F">
                        <w:t>tudents will</w:t>
                      </w:r>
                      <w:r>
                        <w:t xml:space="preserve"> be able to</w:t>
                      </w:r>
                      <w:r w:rsidR="008F4D0F">
                        <w:t xml:space="preserve">: </w:t>
                      </w:r>
                    </w:p>
                    <w:p w14:paraId="0EE8E9E8" w14:textId="5BADD314" w:rsidR="0099013B" w:rsidRDefault="0099013B" w:rsidP="0099013B">
                      <w:pPr>
                        <w:pStyle w:val="NoSpacing"/>
                        <w:numPr>
                          <w:ilvl w:val="0"/>
                          <w:numId w:val="5"/>
                        </w:numPr>
                      </w:pPr>
                      <w:r w:rsidRPr="00ED315A">
                        <w:t>Describe a watershed</w:t>
                      </w:r>
                      <w:r>
                        <w:t>.</w:t>
                      </w:r>
                      <w:r w:rsidRPr="00ED315A">
                        <w:t xml:space="preserve"> </w:t>
                      </w:r>
                    </w:p>
                    <w:p w14:paraId="79900D37" w14:textId="17E67BF7" w:rsidR="00EA7972" w:rsidRDefault="00EA7972" w:rsidP="0099013B">
                      <w:pPr>
                        <w:pStyle w:val="NoSpacing"/>
                        <w:numPr>
                          <w:ilvl w:val="0"/>
                          <w:numId w:val="5"/>
                        </w:numPr>
                      </w:pPr>
                      <w:r>
                        <w:t>Learn about impair</w:t>
                      </w:r>
                      <w:r w:rsidR="00C24B9C">
                        <w:t>ed</w:t>
                      </w:r>
                      <w:r>
                        <w:t xml:space="preserve"> waterbodies.</w:t>
                      </w:r>
                    </w:p>
                    <w:p w14:paraId="6E0A664A" w14:textId="5B285432" w:rsidR="00EA7972" w:rsidRDefault="00EA7972" w:rsidP="0099013B">
                      <w:pPr>
                        <w:pStyle w:val="NoSpacing"/>
                        <w:numPr>
                          <w:ilvl w:val="0"/>
                          <w:numId w:val="5"/>
                        </w:numPr>
                      </w:pPr>
                      <w:r>
                        <w:t>See how different organizations are collecting data to help assess waterbodies.</w:t>
                      </w:r>
                    </w:p>
                    <w:p w14:paraId="59CF5525" w14:textId="64BCF423" w:rsidR="008F4D0F" w:rsidRPr="00ED315A" w:rsidRDefault="008F4D0F" w:rsidP="00ED315A">
                      <w:pPr>
                        <w:pStyle w:val="NoSpacing"/>
                        <w:numPr>
                          <w:ilvl w:val="0"/>
                          <w:numId w:val="5"/>
                        </w:numPr>
                      </w:pPr>
                      <w:r w:rsidRPr="00ED315A">
                        <w:t xml:space="preserve">Collect evidence using an online environmental data tool. </w:t>
                      </w:r>
                    </w:p>
                    <w:p w14:paraId="413E7FD1" w14:textId="60353C80" w:rsidR="008F4D0F" w:rsidRPr="00ED315A" w:rsidRDefault="008F4D0F" w:rsidP="00ED315A">
                      <w:pPr>
                        <w:pStyle w:val="NoSpacing"/>
                        <w:numPr>
                          <w:ilvl w:val="0"/>
                          <w:numId w:val="5"/>
                        </w:numPr>
                      </w:pPr>
                      <w:r w:rsidRPr="00ED315A">
                        <w:t xml:space="preserve">Construct an argument about how humans impact water quality. </w:t>
                      </w:r>
                    </w:p>
                    <w:p w14:paraId="17E5BF37" w14:textId="002E68D5" w:rsidR="008F4D0F" w:rsidRDefault="008F4D0F" w:rsidP="00ED315A">
                      <w:pPr>
                        <w:pStyle w:val="NoSpacing"/>
                        <w:numPr>
                          <w:ilvl w:val="0"/>
                          <w:numId w:val="5"/>
                        </w:numPr>
                      </w:pPr>
                      <w:r w:rsidRPr="00ED315A">
                        <w:t>Evaluate different actions and design potential solutions to minimize human impacts to water</w:t>
                      </w:r>
                      <w:r w:rsidR="00C118C2">
                        <w:t>bodies</w:t>
                      </w:r>
                      <w:r w:rsidRPr="00ED315A">
                        <w:t>.</w:t>
                      </w:r>
                    </w:p>
                    <w:p w14:paraId="59BB0815" w14:textId="77777777" w:rsidR="008F4D0F" w:rsidRPr="00ED315A" w:rsidRDefault="008F4D0F" w:rsidP="00ED315A">
                      <w:pPr>
                        <w:pStyle w:val="NoSpacing"/>
                      </w:pPr>
                    </w:p>
                    <w:p w14:paraId="2FF33542" w14:textId="77777777" w:rsidR="008F4D0F" w:rsidRDefault="008F4D0F" w:rsidP="00ED315A">
                      <w:pPr>
                        <w:pStyle w:val="NoSpacing"/>
                      </w:pPr>
                    </w:p>
                  </w:txbxContent>
                </v:textbox>
                <w10:wrap type="square" anchorx="margin"/>
              </v:shape>
            </w:pict>
          </mc:Fallback>
        </mc:AlternateContent>
      </w:r>
      <w:r w:rsidR="00ED315A">
        <w:t>Description</w:t>
      </w:r>
    </w:p>
    <w:p w14:paraId="4610F25F" w14:textId="69398B03" w:rsidR="00ED315A" w:rsidRDefault="00AD5637" w:rsidP="00ED315A">
      <w:r>
        <w:t>S</w:t>
      </w:r>
      <w:r w:rsidR="00ED315A" w:rsidRPr="00ED315A">
        <w:t>tudents will learn about their community’s watershed, explore data in the</w:t>
      </w:r>
      <w:r w:rsidR="00ED315A">
        <w:t xml:space="preserve"> U.S. Environmental Protection Agency’s </w:t>
      </w:r>
      <w:r w:rsidR="00ED315A" w:rsidRPr="00ED315A">
        <w:t xml:space="preserve">online </w:t>
      </w:r>
      <w:r w:rsidR="00ED315A" w:rsidRPr="00FA5F1D">
        <w:t xml:space="preserve">How’s My Waterway </w:t>
      </w:r>
      <w:r w:rsidR="00ED315A" w:rsidRPr="00ED315A">
        <w:t xml:space="preserve">tool, and uncover information about the health of their waterways. </w:t>
      </w:r>
      <w:r w:rsidR="00AA6731">
        <w:t>Internet access is required.</w:t>
      </w:r>
    </w:p>
    <w:p w14:paraId="10CA5B54" w14:textId="67EE5746" w:rsidR="00356B03" w:rsidRDefault="00356B03" w:rsidP="00ED315A">
      <w:pPr>
        <w:pStyle w:val="Heading2"/>
      </w:pPr>
      <w:r>
        <w:t>Materials</w:t>
      </w:r>
    </w:p>
    <w:p w14:paraId="4376B7BC" w14:textId="1C9585A7" w:rsidR="008B6DE4" w:rsidRDefault="003E210E" w:rsidP="008F4D0F">
      <w:pPr>
        <w:pStyle w:val="ListParagraph"/>
        <w:numPr>
          <w:ilvl w:val="0"/>
          <w:numId w:val="15"/>
        </w:numPr>
      </w:pPr>
      <w:r>
        <w:t>University</w:t>
      </w:r>
      <w:r w:rsidR="008B6DE4">
        <w:t xml:space="preserve"> </w:t>
      </w:r>
      <w:r w:rsidR="00455918">
        <w:t>Lesson Plan</w:t>
      </w:r>
    </w:p>
    <w:p w14:paraId="24EEEEEE" w14:textId="128C4458" w:rsidR="00BA4705" w:rsidRPr="00DF5142" w:rsidRDefault="00BA4705" w:rsidP="00BA4705">
      <w:pPr>
        <w:pStyle w:val="ListParagraph"/>
        <w:numPr>
          <w:ilvl w:val="0"/>
          <w:numId w:val="15"/>
        </w:numPr>
      </w:pPr>
      <w:r w:rsidRPr="00DF5142">
        <w:t>Background &amp; Key Features</w:t>
      </w:r>
      <w:r w:rsidR="00DF5142" w:rsidRPr="00DF5142">
        <w:t xml:space="preserve"> Information Sheet</w:t>
      </w:r>
      <w:r w:rsidR="00AB6072">
        <w:t xml:space="preserve"> </w:t>
      </w:r>
    </w:p>
    <w:p w14:paraId="16C5F5FE" w14:textId="7D36BC01" w:rsidR="00356B03" w:rsidRPr="00DF5142" w:rsidRDefault="00FA1514" w:rsidP="008F4D0F">
      <w:pPr>
        <w:pStyle w:val="ListParagraph"/>
        <w:numPr>
          <w:ilvl w:val="0"/>
          <w:numId w:val="15"/>
        </w:numPr>
      </w:pPr>
      <w:r>
        <w:t xml:space="preserve">How’s My Waterway </w:t>
      </w:r>
      <w:r w:rsidR="00CE4FF4">
        <w:t>Works</w:t>
      </w:r>
      <w:r>
        <w:t>heet</w:t>
      </w:r>
    </w:p>
    <w:p w14:paraId="5CA8F6FD" w14:textId="5DE0272E" w:rsidR="00CE4FF4" w:rsidRPr="00DF5142" w:rsidRDefault="00CE4FF4" w:rsidP="008F4D0F">
      <w:pPr>
        <w:pStyle w:val="ListParagraph"/>
        <w:numPr>
          <w:ilvl w:val="0"/>
          <w:numId w:val="15"/>
        </w:numPr>
      </w:pPr>
      <w:r w:rsidRPr="00DF5142">
        <w:t xml:space="preserve">Three </w:t>
      </w:r>
      <w:r w:rsidR="00AA6731" w:rsidRPr="00DF5142">
        <w:t>E</w:t>
      </w:r>
      <w:r w:rsidRPr="00DF5142">
        <w:t xml:space="preserve">xtension </w:t>
      </w:r>
      <w:r w:rsidR="00AA6731" w:rsidRPr="00DF5142">
        <w:t>A</w:t>
      </w:r>
      <w:r w:rsidRPr="00DF5142">
        <w:t>ctivities</w:t>
      </w:r>
      <w:r w:rsidR="004B1484">
        <w:t xml:space="preserve"> – </w:t>
      </w:r>
      <w:r w:rsidR="00672F07" w:rsidRPr="00DF5142">
        <w:t xml:space="preserve">Spotlight on: 1) Environmental Justice, 2) Action, </w:t>
      </w:r>
      <w:r w:rsidR="00B02C30">
        <w:t>and</w:t>
      </w:r>
      <w:r w:rsidR="00672F07" w:rsidRPr="00DF5142">
        <w:t xml:space="preserve"> 3) State Water Quality</w:t>
      </w:r>
    </w:p>
    <w:p w14:paraId="4484F9BF" w14:textId="77F574C7" w:rsidR="00731C4B" w:rsidRDefault="00731C4B" w:rsidP="00804D9E">
      <w:pPr>
        <w:pStyle w:val="Heading2"/>
      </w:pPr>
      <w:bookmarkStart w:id="0" w:name="_Background_for_Instructors_1"/>
      <w:bookmarkEnd w:id="0"/>
      <w:r>
        <w:t>How to Teach this Lesson Plan</w:t>
      </w:r>
    </w:p>
    <w:p w14:paraId="086696F4" w14:textId="487D47F5" w:rsidR="009D71EB" w:rsidRDefault="00731C4B" w:rsidP="00804D9E">
      <w:r>
        <w:t xml:space="preserve">This lesson </w:t>
      </w:r>
      <w:r w:rsidR="00E829BD">
        <w:t xml:space="preserve">can be presented </w:t>
      </w:r>
      <w:r w:rsidR="0018307E">
        <w:t xml:space="preserve">in-class or as homework. For an in-class lesson, have students </w:t>
      </w:r>
      <w:r w:rsidR="00E829BD">
        <w:t xml:space="preserve">explore the tool </w:t>
      </w:r>
      <w:r w:rsidR="00F07CB7">
        <w:t xml:space="preserve">and fill out the </w:t>
      </w:r>
      <w:r w:rsidR="00F07CB7" w:rsidRPr="00233B58">
        <w:rPr>
          <w:i/>
          <w:iCs/>
        </w:rPr>
        <w:t>How’s My Waterway Workshee</w:t>
      </w:r>
      <w:r w:rsidR="00A6760F" w:rsidRPr="00233B58">
        <w:rPr>
          <w:i/>
          <w:iCs/>
        </w:rPr>
        <w:t>t</w:t>
      </w:r>
      <w:r w:rsidR="00A6760F">
        <w:t xml:space="preserve"> </w:t>
      </w:r>
      <w:r w:rsidR="00E829BD">
        <w:t>individually or in groups.</w:t>
      </w:r>
      <w:r w:rsidR="0018307E">
        <w:t xml:space="preserve"> You can also a</w:t>
      </w:r>
      <w:r w:rsidR="00E829BD">
        <w:t>sk students to fill out the</w:t>
      </w:r>
      <w:r w:rsidR="00A24A84">
        <w:t xml:space="preserve"> worksheet </w:t>
      </w:r>
      <w:r w:rsidR="00E829BD">
        <w:t>as homework and then devote a class session to a presentation and discussion of students’ work</w:t>
      </w:r>
      <w:r w:rsidR="00E829BD" w:rsidRPr="00DF5142">
        <w:t>.</w:t>
      </w:r>
      <w:r w:rsidR="0018307E" w:rsidRPr="00DF5142">
        <w:t xml:space="preserve"> Additional </w:t>
      </w:r>
      <w:r w:rsidR="00A24A84">
        <w:t xml:space="preserve">reading </w:t>
      </w:r>
      <w:r w:rsidR="0018307E" w:rsidRPr="00DF5142">
        <w:t>information</w:t>
      </w:r>
      <w:r w:rsidR="00C916FC" w:rsidRPr="00DF5142">
        <w:t xml:space="preserve"> about the tool is provided for</w:t>
      </w:r>
      <w:r w:rsidR="0018307E" w:rsidRPr="00DF5142">
        <w:t xml:space="preserve"> </w:t>
      </w:r>
      <w:r w:rsidR="00C916FC" w:rsidRPr="00DF5142">
        <w:t xml:space="preserve">both instructors and students </w:t>
      </w:r>
      <w:r w:rsidR="0018307E" w:rsidRPr="00DF5142">
        <w:t xml:space="preserve">in </w:t>
      </w:r>
      <w:r w:rsidR="00626126" w:rsidRPr="00DF5142">
        <w:t>the</w:t>
      </w:r>
      <w:r w:rsidR="00C916FC" w:rsidRPr="00DF5142">
        <w:t xml:space="preserve"> </w:t>
      </w:r>
      <w:r w:rsidR="00626126" w:rsidRPr="004535DE">
        <w:rPr>
          <w:i/>
          <w:iCs/>
        </w:rPr>
        <w:t>Background &amp; Key Features</w:t>
      </w:r>
      <w:r w:rsidR="004535DE" w:rsidRPr="004535DE">
        <w:rPr>
          <w:i/>
          <w:iCs/>
        </w:rPr>
        <w:t xml:space="preserve"> Information Sheet</w:t>
      </w:r>
      <w:r w:rsidR="00626126" w:rsidRPr="00DF5142">
        <w:t>.</w:t>
      </w:r>
    </w:p>
    <w:p w14:paraId="104FEAA0" w14:textId="1D685889" w:rsidR="00356B03" w:rsidRDefault="00125BAD" w:rsidP="00871972">
      <w:pPr>
        <w:pStyle w:val="Heading2"/>
      </w:pPr>
      <w:r>
        <w:rPr>
          <w:noProof/>
          <w:color w:val="2B579A"/>
          <w:shd w:val="clear" w:color="auto" w:fill="E6E6E6"/>
        </w:rPr>
        <mc:AlternateContent>
          <mc:Choice Requires="wps">
            <w:drawing>
              <wp:anchor distT="45720" distB="45720" distL="114300" distR="114300" simplePos="0" relativeHeight="251658241" behindDoc="0" locked="0" layoutInCell="1" allowOverlap="1" wp14:anchorId="572FFD8B" wp14:editId="66C08E18">
                <wp:simplePos x="0" y="0"/>
                <wp:positionH relativeFrom="column">
                  <wp:posOffset>-144780</wp:posOffset>
                </wp:positionH>
                <wp:positionV relativeFrom="paragraph">
                  <wp:posOffset>354965</wp:posOffset>
                </wp:positionV>
                <wp:extent cx="6343650" cy="657860"/>
                <wp:effectExtent l="0" t="0" r="19050" b="27940"/>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43650" cy="657860"/>
                        </a:xfrm>
                        <a:prstGeom prst="rect">
                          <a:avLst/>
                        </a:prstGeom>
                        <a:solidFill>
                          <a:schemeClr val="accent5">
                            <a:lumMod val="20000"/>
                            <a:lumOff val="80000"/>
                          </a:schemeClr>
                        </a:solidFill>
                        <a:ln w="9525">
                          <a:solidFill>
                            <a:schemeClr val="accent1"/>
                          </a:solidFill>
                          <a:miter lim="800000"/>
                          <a:headEnd/>
                          <a:tailEnd/>
                        </a:ln>
                      </wps:spPr>
                      <wps:txbx>
                        <w:txbxContent>
                          <w:p w14:paraId="31F1D546" w14:textId="78AD6548" w:rsidR="00125BAD" w:rsidRPr="00EC6F0F" w:rsidRDefault="00EC6F0F">
                            <w:pPr>
                              <w:rPr>
                                <w:i/>
                                <w:iCs/>
                              </w:rPr>
                            </w:pPr>
                            <w:r>
                              <w:rPr>
                                <w:i/>
                                <w:iCs/>
                              </w:rPr>
                              <w:t xml:space="preserve">NOTE: </w:t>
                            </w:r>
                            <w:r w:rsidR="00F77378">
                              <w:rPr>
                                <w:i/>
                                <w:iCs/>
                              </w:rPr>
                              <w:t>Instructors</w:t>
                            </w:r>
                            <w:r w:rsidR="00125BAD" w:rsidRPr="00EC6F0F">
                              <w:rPr>
                                <w:i/>
                                <w:iCs/>
                              </w:rPr>
                              <w:t xml:space="preserve"> can tailor students’ exploration of the tool</w:t>
                            </w:r>
                            <w:r w:rsidRPr="00EC6F0F">
                              <w:rPr>
                                <w:i/>
                                <w:iCs/>
                              </w:rPr>
                              <w:t xml:space="preserve"> according to available class time</w:t>
                            </w:r>
                            <w:r>
                              <w:rPr>
                                <w:i/>
                                <w:iCs/>
                              </w:rPr>
                              <w:t>. You</w:t>
                            </w:r>
                            <w:r w:rsidRPr="00EC6F0F">
                              <w:rPr>
                                <w:i/>
                                <w:iCs/>
                              </w:rPr>
                              <w:t xml:space="preserve"> can choose to complete all the </w:t>
                            </w:r>
                            <w:r w:rsidR="00117DAF">
                              <w:rPr>
                                <w:i/>
                                <w:iCs/>
                              </w:rPr>
                              <w:t xml:space="preserve">questions </w:t>
                            </w:r>
                            <w:r w:rsidR="00682942">
                              <w:rPr>
                                <w:i/>
                                <w:iCs/>
                              </w:rPr>
                              <w:t>i</w:t>
                            </w:r>
                            <w:r w:rsidR="00117DAF">
                              <w:rPr>
                                <w:i/>
                                <w:iCs/>
                              </w:rPr>
                              <w:t>n the worksheet or focus on a smaller subset of questions. Students can complete the worksheet individually or in groups.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2FFD8B" id="_x0000_s1027" type="#_x0000_t202" style="position:absolute;margin-left:-11.4pt;margin-top:27.95pt;width:499.5pt;height:51.8pt;z-index:25165824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" fillcolor="#deeaf6 [664]" strokecolor="#4472c4 [3204]">
                <v:textbox>
                  <w:txbxContent>
                    <w:p w14:paraId="31F1D546" w14:textId="78AD6548" w:rsidR="00125BAD" w:rsidRPr="00EC6F0F" w:rsidRDefault="00EC6F0F">
                      <w:pPr>
                        <w:rPr>
                          <w:i/>
                          <w:iCs/>
                        </w:rPr>
                      </w:pPr>
                      <w:r>
                        <w:rPr>
                          <w:i/>
                          <w:iCs/>
                        </w:rPr>
                        <w:t xml:space="preserve">NOTE: </w:t>
                      </w:r>
                      <w:r w:rsidR="00F77378">
                        <w:rPr>
                          <w:i/>
                          <w:iCs/>
                        </w:rPr>
                        <w:t>Instructors</w:t>
                      </w:r>
                      <w:r w:rsidR="00125BAD" w:rsidRPr="00EC6F0F">
                        <w:rPr>
                          <w:i/>
                          <w:iCs/>
                        </w:rPr>
                        <w:t xml:space="preserve"> can tailor students’ exploration of the tool</w:t>
                      </w:r>
                      <w:r w:rsidRPr="00EC6F0F">
                        <w:rPr>
                          <w:i/>
                          <w:iCs/>
                        </w:rPr>
                        <w:t xml:space="preserve"> according to available class time</w:t>
                      </w:r>
                      <w:r>
                        <w:rPr>
                          <w:i/>
                          <w:iCs/>
                        </w:rPr>
                        <w:t>. You</w:t>
                      </w:r>
                      <w:r w:rsidRPr="00EC6F0F">
                        <w:rPr>
                          <w:i/>
                          <w:iCs/>
                        </w:rPr>
                        <w:t xml:space="preserve"> can choose to complete all the </w:t>
                      </w:r>
                      <w:r w:rsidR="00117DAF">
                        <w:rPr>
                          <w:i/>
                          <w:iCs/>
                        </w:rPr>
                        <w:t xml:space="preserve">questions </w:t>
                      </w:r>
                      <w:r w:rsidR="00682942">
                        <w:rPr>
                          <w:i/>
                          <w:iCs/>
                        </w:rPr>
                        <w:t>i</w:t>
                      </w:r>
                      <w:r w:rsidR="00117DAF">
                        <w:rPr>
                          <w:i/>
                          <w:iCs/>
                        </w:rPr>
                        <w:t>n the worksheet or focus on a smaller subset of questions. Students can complete the worksheet individually or in groups.</w:t>
                      </w:r>
                    </w:p>
                  </w:txbxContent>
                </v:textbox>
                <w10:wrap type="square"/>
              </v:shape>
            </w:pict>
          </mc:Fallback>
        </mc:AlternateContent>
      </w:r>
      <w:r w:rsidR="00BF6091" w:rsidRPr="00A727E3">
        <w:t>In</w:t>
      </w:r>
      <w:r w:rsidR="002624E2" w:rsidRPr="00A727E3">
        <w:t>-C</w:t>
      </w:r>
      <w:r w:rsidR="00BF6091" w:rsidRPr="00A727E3">
        <w:t xml:space="preserve">lass </w:t>
      </w:r>
      <w:r w:rsidR="002624E2" w:rsidRPr="00A727E3">
        <w:t>A</w:t>
      </w:r>
      <w:r w:rsidR="00BF6091" w:rsidRPr="00A727E3">
        <w:t>ctivity</w:t>
      </w:r>
    </w:p>
    <w:p w14:paraId="7607EB69" w14:textId="37E6242F" w:rsidR="00120B7A" w:rsidRPr="00120B7A" w:rsidRDefault="00120B7A" w:rsidP="00120B7A">
      <w:pPr>
        <w:pStyle w:val="ListParagraph"/>
        <w:numPr>
          <w:ilvl w:val="0"/>
          <w:numId w:val="38"/>
        </w:numPr>
      </w:pPr>
      <w:r w:rsidRPr="00120B7A">
        <w:t xml:space="preserve">If teaching in person, project the </w:t>
      </w:r>
      <w:r w:rsidRPr="00FA5F1D">
        <w:t>How’s My Waterway</w:t>
      </w:r>
      <w:r w:rsidRPr="00120B7A">
        <w:t xml:space="preserve"> home page (https://mywaterway.epa.gov/) on the board for students; if teaching virtually, share the home page on your screen. Explain that students will be using the tool to explore the condition of their local waterways. Click through the tool’s interface and main features (see the </w:t>
      </w:r>
      <w:r w:rsidRPr="00584CE2">
        <w:rPr>
          <w:i/>
          <w:iCs/>
        </w:rPr>
        <w:t>Background &amp; Key Features Information Sheet</w:t>
      </w:r>
      <w:r w:rsidRPr="00120B7A">
        <w:t xml:space="preserve"> for an overview of </w:t>
      </w:r>
      <w:r w:rsidR="00D32213">
        <w:t>How’s My Waterway</w:t>
      </w:r>
      <w:r w:rsidRPr="00120B7A">
        <w:t xml:space="preserve">). </w:t>
      </w:r>
    </w:p>
    <w:p w14:paraId="4F20420C" w14:textId="0506C57C" w:rsidR="0018307E" w:rsidRDefault="00117DAF" w:rsidP="00117DAF">
      <w:pPr>
        <w:pStyle w:val="ListParagraph"/>
        <w:numPr>
          <w:ilvl w:val="0"/>
          <w:numId w:val="38"/>
        </w:numPr>
      </w:pPr>
      <w:r>
        <w:t>A</w:t>
      </w:r>
      <w:r w:rsidR="0018307E">
        <w:t xml:space="preserve">fter all students complete the </w:t>
      </w:r>
      <w:r w:rsidR="00F23C13" w:rsidRPr="00F23C13">
        <w:rPr>
          <w:i/>
          <w:iCs/>
        </w:rPr>
        <w:t>How’s My Waterway Worksheet</w:t>
      </w:r>
      <w:r w:rsidR="0018307E">
        <w:t xml:space="preserve">, ask for volunteers to share their responses to </w:t>
      </w:r>
      <w:r w:rsidR="00462278">
        <w:t>the last two questions</w:t>
      </w:r>
      <w:r w:rsidR="00191D42">
        <w:t xml:space="preserve"> and/or the bonus question</w:t>
      </w:r>
      <w:r w:rsidR="00462278">
        <w:t>.</w:t>
      </w:r>
      <w:r w:rsidR="0018307E">
        <w:t xml:space="preserve"> </w:t>
      </w:r>
    </w:p>
    <w:p w14:paraId="2392A8D1" w14:textId="17445DCB" w:rsidR="0018307E" w:rsidRPr="00356B03" w:rsidRDefault="000E19FF" w:rsidP="00117DAF">
      <w:pPr>
        <w:pStyle w:val="ListParagraph"/>
        <w:numPr>
          <w:ilvl w:val="0"/>
          <w:numId w:val="38"/>
        </w:numPr>
      </w:pPr>
      <w:r>
        <w:t xml:space="preserve">In addition to the </w:t>
      </w:r>
      <w:r w:rsidRPr="00FA5F1D">
        <w:rPr>
          <w:i/>
          <w:iCs/>
        </w:rPr>
        <w:t>How’s My Waterway Worksheet</w:t>
      </w:r>
      <w:r>
        <w:t xml:space="preserve">, we have included </w:t>
      </w:r>
      <w:r w:rsidR="00CE4FF4">
        <w:t xml:space="preserve">three </w:t>
      </w:r>
      <w:r w:rsidR="0018307E">
        <w:t xml:space="preserve">extension activities at the end of </w:t>
      </w:r>
      <w:r>
        <w:t xml:space="preserve">this document </w:t>
      </w:r>
      <w:r w:rsidR="0018307E">
        <w:t xml:space="preserve">that can be assigned as homework or done in small groups during </w:t>
      </w:r>
      <w:r>
        <w:t xml:space="preserve">additional </w:t>
      </w:r>
      <w:r w:rsidR="0018307E">
        <w:t>class</w:t>
      </w:r>
      <w:r w:rsidR="00117DAF">
        <w:t>es</w:t>
      </w:r>
      <w:r w:rsidR="0018307E">
        <w:t>.</w:t>
      </w:r>
    </w:p>
    <w:p w14:paraId="235E332D" w14:textId="77777777" w:rsidR="00FF2B63" w:rsidRPr="0018307E" w:rsidRDefault="00FF2B63" w:rsidP="0018307E">
      <w:pPr>
        <w:rPr>
          <w:color w:val="212121"/>
          <w:sz w:val="26"/>
          <w:szCs w:val="26"/>
          <w:shd w:val="clear" w:color="auto" w:fill="FFFFFF"/>
        </w:rPr>
      </w:pPr>
    </w:p>
    <w:p w14:paraId="41396E49" w14:textId="2604AF76" w:rsidR="00BA4705" w:rsidRDefault="00BA4705" w:rsidP="00BA4705">
      <w:pPr>
        <w:pStyle w:val="Heading1"/>
        <w:rPr>
          <w:shd w:val="clear" w:color="auto" w:fill="FFFFFF"/>
        </w:rPr>
      </w:pPr>
      <w:bookmarkStart w:id="1" w:name="_How’s_My_Waterway"/>
      <w:bookmarkEnd w:id="1"/>
      <w:r>
        <w:rPr>
          <w:shd w:val="clear" w:color="auto" w:fill="FFFFFF"/>
        </w:rPr>
        <w:lastRenderedPageBreak/>
        <w:t>HMW Background &amp; Key Features</w:t>
      </w:r>
    </w:p>
    <w:p w14:paraId="14855E33" w14:textId="0DD0FD8A" w:rsidR="00CE4FF4" w:rsidRDefault="00CE4FF4" w:rsidP="00CE4FF4">
      <w:pPr>
        <w:pStyle w:val="Heading2"/>
      </w:pPr>
      <w:r>
        <w:t>Background</w:t>
      </w:r>
    </w:p>
    <w:p w14:paraId="5B7B8498" w14:textId="77777777" w:rsidR="00CE4FF4" w:rsidRPr="003E7815" w:rsidRDefault="00CE4FF4" w:rsidP="00CE4FF4">
      <w:pPr>
        <w:rPr>
          <w:shd w:val="clear" w:color="auto" w:fill="FFFFFF"/>
        </w:rPr>
      </w:pPr>
      <w:r w:rsidRPr="5C5F1441">
        <w:rPr>
          <w:shd w:val="clear" w:color="auto" w:fill="FFFFFF"/>
        </w:rPr>
        <w:t xml:space="preserve">A </w:t>
      </w:r>
      <w:hyperlink r:id="rId12" w:history="1">
        <w:r w:rsidRPr="5C5F1441">
          <w:rPr>
            <w:rStyle w:val="Hyperlink"/>
            <w:shd w:val="clear" w:color="auto" w:fill="FFFFFF"/>
          </w:rPr>
          <w:t>watershed</w:t>
        </w:r>
      </w:hyperlink>
      <w:r w:rsidRPr="5C5F1441">
        <w:rPr>
          <w:shd w:val="clear" w:color="auto" w:fill="FFFFFF"/>
        </w:rPr>
        <w:t xml:space="preserve"> is the land area that drains into a specific stream, creek or small river, or into a larger waterbody such as a lake, larger river or estuary —all of which eventually lead to the ocean. Although watersheds share similarities, all of them are different. Some are as small as a </w:t>
      </w:r>
      <w:hyperlink r:id="rId13" w:anchor="qt-science_center_objects" w:history="1">
        <w:r w:rsidRPr="5C5F1441">
          <w:rPr>
            <w:rStyle w:val="Hyperlink"/>
            <w:shd w:val="clear" w:color="auto" w:fill="FFFFFF"/>
          </w:rPr>
          <w:t>footprint</w:t>
        </w:r>
      </w:hyperlink>
      <w:r w:rsidRPr="5C5F1441">
        <w:rPr>
          <w:shd w:val="clear" w:color="auto" w:fill="FFFFFF"/>
        </w:rPr>
        <w:t>, while other large watersheds —for example, the Mississippi River watershed which spans thousands of miles and 33 states —are made up of many smaller watersheds.</w:t>
      </w:r>
    </w:p>
    <w:p w14:paraId="2C9AB2A8" w14:textId="77777777" w:rsidR="00CE4FF4" w:rsidRDefault="00CE4FF4" w:rsidP="00CE4FF4">
      <w:pPr>
        <w:rPr>
          <w:shd w:val="clear" w:color="auto" w:fill="FFFFFF"/>
        </w:rPr>
      </w:pPr>
      <w:r>
        <w:rPr>
          <w:shd w:val="clear" w:color="auto" w:fill="FFFFFF"/>
        </w:rPr>
        <w:t xml:space="preserve">We all live in a watershed, and every inch of land in the United States drains into a waterbody. That means what we do on land directly affects the quality of our surrounding waterbodies. It also means we’re all responsible for protecting the health and quality of our watersheds. </w:t>
      </w:r>
    </w:p>
    <w:p w14:paraId="45C49F0A" w14:textId="77777777" w:rsidR="00CE4FF4" w:rsidRDefault="00CE4FF4" w:rsidP="00CE4FF4">
      <w:pPr>
        <w:rPr>
          <w:shd w:val="clear" w:color="auto" w:fill="FFFFFF"/>
        </w:rPr>
      </w:pPr>
      <w:r w:rsidRPr="00D23091">
        <w:rPr>
          <w:shd w:val="clear" w:color="auto" w:fill="FFFFFF"/>
        </w:rPr>
        <w:t xml:space="preserve">A </w:t>
      </w:r>
      <w:hyperlink r:id="rId14" w:history="1">
        <w:r w:rsidRPr="00D23091">
          <w:rPr>
            <w:rStyle w:val="Hyperlink"/>
            <w:shd w:val="clear" w:color="auto" w:fill="FFFFFF"/>
          </w:rPr>
          <w:t>healthy watershed</w:t>
        </w:r>
      </w:hyperlink>
      <w:r w:rsidRPr="00D23091">
        <w:rPr>
          <w:shd w:val="clear" w:color="auto" w:fill="FFFFFF"/>
        </w:rPr>
        <w:t xml:space="preserve"> has mostly</w:t>
      </w:r>
      <w:r>
        <w:rPr>
          <w:shd w:val="clear" w:color="auto" w:fill="FFFFFF"/>
        </w:rPr>
        <w:t xml:space="preserve"> </w:t>
      </w:r>
      <w:r w:rsidRPr="00D23091">
        <w:rPr>
          <w:shd w:val="clear" w:color="auto" w:fill="FFFFFF"/>
        </w:rPr>
        <w:t xml:space="preserve">natural land cover, </w:t>
      </w:r>
      <w:r>
        <w:rPr>
          <w:shd w:val="clear" w:color="auto" w:fill="FFFFFF"/>
        </w:rPr>
        <w:t>e</w:t>
      </w:r>
      <w:r w:rsidRPr="00D23091">
        <w:rPr>
          <w:shd w:val="clear" w:color="auto" w:fill="FFFFFF"/>
        </w:rPr>
        <w:t>specially near its</w:t>
      </w:r>
      <w:r>
        <w:rPr>
          <w:shd w:val="clear" w:color="auto" w:fill="FFFFFF"/>
        </w:rPr>
        <w:t xml:space="preserve"> </w:t>
      </w:r>
      <w:r w:rsidRPr="00D23091">
        <w:rPr>
          <w:shd w:val="clear" w:color="auto" w:fill="FFFFFF"/>
        </w:rPr>
        <w:t>waters; good water quality, quantity</w:t>
      </w:r>
      <w:r>
        <w:rPr>
          <w:shd w:val="clear" w:color="auto" w:fill="FFFFFF"/>
        </w:rPr>
        <w:t xml:space="preserve">, </w:t>
      </w:r>
      <w:r w:rsidRPr="00D23091">
        <w:rPr>
          <w:shd w:val="clear" w:color="auto" w:fill="FFFFFF"/>
        </w:rPr>
        <w:t>and flow;</w:t>
      </w:r>
      <w:r>
        <w:rPr>
          <w:shd w:val="clear" w:color="auto" w:fill="FFFFFF"/>
        </w:rPr>
        <w:t xml:space="preserve"> and habitats that support aquatic life like fish, water bugs, plants, and other animals.</w:t>
      </w:r>
      <w:r w:rsidRPr="00D23091">
        <w:t xml:space="preserve"> </w:t>
      </w:r>
      <w:r>
        <w:rPr>
          <w:shd w:val="clear" w:color="auto" w:fill="FFFFFF"/>
        </w:rPr>
        <w:t xml:space="preserve">You might not realize it, but all of us benefit from healthy watersheds in many ways. Without healthy watersheds, we wouldn’t have access to </w:t>
      </w:r>
      <w:r w:rsidRPr="00170932">
        <w:rPr>
          <w:shd w:val="clear" w:color="auto" w:fill="FFFFFF"/>
        </w:rPr>
        <w:t>critical services</w:t>
      </w:r>
      <w:r>
        <w:rPr>
          <w:shd w:val="clear" w:color="auto" w:fill="FFFFFF"/>
        </w:rPr>
        <w:t xml:space="preserve"> like</w:t>
      </w:r>
      <w:r w:rsidRPr="00170932">
        <w:rPr>
          <w:shd w:val="clear" w:color="auto" w:fill="FFFFFF"/>
        </w:rPr>
        <w:t xml:space="preserve"> clean drinking water, productive fisheries, and outdoor recreation</w:t>
      </w:r>
      <w:r>
        <w:rPr>
          <w:shd w:val="clear" w:color="auto" w:fill="FFFFFF"/>
        </w:rPr>
        <w:t>—all of which</w:t>
      </w:r>
      <w:r w:rsidRPr="00170932">
        <w:rPr>
          <w:shd w:val="clear" w:color="auto" w:fill="FFFFFF"/>
        </w:rPr>
        <w:t xml:space="preserve"> support our environment</w:t>
      </w:r>
      <w:r>
        <w:rPr>
          <w:shd w:val="clear" w:color="auto" w:fill="FFFFFF"/>
        </w:rPr>
        <w:t>,</w:t>
      </w:r>
      <w:r w:rsidRPr="00170932">
        <w:rPr>
          <w:shd w:val="clear" w:color="auto" w:fill="FFFFFF"/>
        </w:rPr>
        <w:t xml:space="preserve"> quality of life</w:t>
      </w:r>
      <w:r>
        <w:rPr>
          <w:shd w:val="clear" w:color="auto" w:fill="FFFFFF"/>
        </w:rPr>
        <w:t xml:space="preserve">, and economies. </w:t>
      </w:r>
    </w:p>
    <w:p w14:paraId="23160B77" w14:textId="0251B630" w:rsidR="00CE4FF4" w:rsidRDefault="00CE4FF4" w:rsidP="00CE4FF4">
      <w:pPr>
        <w:rPr>
          <w:shd w:val="clear" w:color="auto" w:fill="FFFFFF"/>
        </w:rPr>
      </w:pPr>
      <w:r>
        <w:rPr>
          <w:shd w:val="clear" w:color="auto" w:fill="FFFFFF"/>
        </w:rPr>
        <w:t xml:space="preserve">Despite their importance, healthy watersheds are uncommon in the United States, often </w:t>
      </w:r>
      <w:r w:rsidR="005A1AD2">
        <w:rPr>
          <w:shd w:val="clear" w:color="auto" w:fill="FFFFFF"/>
        </w:rPr>
        <w:t>because of</w:t>
      </w:r>
      <w:r>
        <w:rPr>
          <w:shd w:val="clear" w:color="auto" w:fill="FFFFFF"/>
        </w:rPr>
        <w:t xml:space="preserve"> human activities on land, such as agriculture, urbanization, and waste disposal. That’s because human activities </w:t>
      </w:r>
      <w:r w:rsidR="00F70D95">
        <w:rPr>
          <w:shd w:val="clear" w:color="auto" w:fill="FFFFFF"/>
        </w:rPr>
        <w:t xml:space="preserve">may alter the land </w:t>
      </w:r>
      <w:r w:rsidR="00E65F26">
        <w:rPr>
          <w:shd w:val="clear" w:color="auto" w:fill="FFFFFF"/>
        </w:rPr>
        <w:t xml:space="preserve">or </w:t>
      </w:r>
      <w:r>
        <w:rPr>
          <w:shd w:val="clear" w:color="auto" w:fill="FFFFFF"/>
        </w:rPr>
        <w:t xml:space="preserve">create pollutants that </w:t>
      </w:r>
      <w:r w:rsidR="00E65F26">
        <w:rPr>
          <w:shd w:val="clear" w:color="auto" w:fill="FFFFFF"/>
        </w:rPr>
        <w:t>degrade</w:t>
      </w:r>
      <w:r>
        <w:rPr>
          <w:shd w:val="clear" w:color="auto" w:fill="FFFFFF"/>
        </w:rPr>
        <w:t xml:space="preserve"> </w:t>
      </w:r>
      <w:r w:rsidR="00C22E4D">
        <w:rPr>
          <w:shd w:val="clear" w:color="auto" w:fill="FFFFFF"/>
        </w:rPr>
        <w:t>water quality</w:t>
      </w:r>
      <w:r w:rsidR="00AB6DE1">
        <w:rPr>
          <w:shd w:val="clear" w:color="auto" w:fill="FFFFFF"/>
        </w:rPr>
        <w:t>,</w:t>
      </w:r>
      <w:r w:rsidR="00C22E4D">
        <w:rPr>
          <w:shd w:val="clear" w:color="auto" w:fill="FFFFFF"/>
        </w:rPr>
        <w:t xml:space="preserve"> </w:t>
      </w:r>
      <w:r w:rsidR="00BA1ED4">
        <w:rPr>
          <w:shd w:val="clear" w:color="auto" w:fill="FFFFFF"/>
        </w:rPr>
        <w:t>thereby stressing</w:t>
      </w:r>
      <w:r w:rsidR="00C22E4D">
        <w:rPr>
          <w:shd w:val="clear" w:color="auto" w:fill="FFFFFF"/>
        </w:rPr>
        <w:t xml:space="preserve"> aquatic life</w:t>
      </w:r>
      <w:r w:rsidR="00BA1ED4">
        <w:rPr>
          <w:shd w:val="clear" w:color="auto" w:fill="FFFFFF"/>
        </w:rPr>
        <w:t xml:space="preserve"> </w:t>
      </w:r>
      <w:r w:rsidR="00AB6DE1">
        <w:rPr>
          <w:shd w:val="clear" w:color="auto" w:fill="FFFFFF"/>
        </w:rPr>
        <w:t>and</w:t>
      </w:r>
      <w:r w:rsidR="00BA1ED4">
        <w:rPr>
          <w:shd w:val="clear" w:color="auto" w:fill="FFFFFF"/>
        </w:rPr>
        <w:t xml:space="preserve"> limit</w:t>
      </w:r>
      <w:r w:rsidR="00AB6DE1">
        <w:rPr>
          <w:shd w:val="clear" w:color="auto" w:fill="FFFFFF"/>
        </w:rPr>
        <w:t>ing</w:t>
      </w:r>
      <w:r w:rsidR="00BA1ED4">
        <w:rPr>
          <w:shd w:val="clear" w:color="auto" w:fill="FFFFFF"/>
        </w:rPr>
        <w:t xml:space="preserve"> human water uses like swimming</w:t>
      </w:r>
      <w:r w:rsidR="00AB6DE1">
        <w:rPr>
          <w:shd w:val="clear" w:color="auto" w:fill="FFFFFF"/>
        </w:rPr>
        <w:t>, drinking,</w:t>
      </w:r>
      <w:r w:rsidR="00BA1ED4">
        <w:rPr>
          <w:shd w:val="clear" w:color="auto" w:fill="FFFFFF"/>
        </w:rPr>
        <w:t xml:space="preserve"> or eating fish</w:t>
      </w:r>
      <w:r>
        <w:rPr>
          <w:shd w:val="clear" w:color="auto" w:fill="FFFFFF"/>
        </w:rPr>
        <w:t xml:space="preserve">. </w:t>
      </w:r>
      <w:r w:rsidR="00E65F26">
        <w:rPr>
          <w:shd w:val="clear" w:color="auto" w:fill="FFFFFF"/>
        </w:rPr>
        <w:t>For example, after it rains runoff of</w:t>
      </w:r>
      <w:r>
        <w:rPr>
          <w:shd w:val="clear" w:color="auto" w:fill="FFFFFF"/>
        </w:rPr>
        <w:t xml:space="preserve"> nutrients like nitrogen and phosphorus</w:t>
      </w:r>
      <w:r w:rsidR="00E65F26">
        <w:rPr>
          <w:shd w:val="clear" w:color="auto" w:fill="FFFFFF"/>
        </w:rPr>
        <w:t xml:space="preserve"> from </w:t>
      </w:r>
      <w:r w:rsidR="003B517F">
        <w:rPr>
          <w:shd w:val="clear" w:color="auto" w:fill="FFFFFF"/>
        </w:rPr>
        <w:t xml:space="preserve">lawn </w:t>
      </w:r>
      <w:r w:rsidR="0005775B">
        <w:rPr>
          <w:shd w:val="clear" w:color="auto" w:fill="FFFFFF"/>
        </w:rPr>
        <w:t xml:space="preserve">fertilizers can lead to </w:t>
      </w:r>
      <w:r>
        <w:rPr>
          <w:shd w:val="clear" w:color="auto" w:fill="FFFFFF"/>
        </w:rPr>
        <w:t xml:space="preserve">harmful algae growth, </w:t>
      </w:r>
      <w:r w:rsidR="003B517F">
        <w:rPr>
          <w:shd w:val="clear" w:color="auto" w:fill="FFFFFF"/>
        </w:rPr>
        <w:t>or</w:t>
      </w:r>
      <w:r w:rsidR="0005775B">
        <w:rPr>
          <w:shd w:val="clear" w:color="auto" w:fill="FFFFFF"/>
        </w:rPr>
        <w:t xml:space="preserve"> </w:t>
      </w:r>
      <w:r w:rsidR="00C22E4D">
        <w:rPr>
          <w:shd w:val="clear" w:color="auto" w:fill="FFFFFF"/>
        </w:rPr>
        <w:t xml:space="preserve">discharge from industrial or wastewater plants into waterways can lead to </w:t>
      </w:r>
      <w:r>
        <w:rPr>
          <w:shd w:val="clear" w:color="auto" w:fill="FFFFFF"/>
        </w:rPr>
        <w:t xml:space="preserve">contaminated sediment. </w:t>
      </w:r>
    </w:p>
    <w:p w14:paraId="1FC29CFD" w14:textId="386B708D" w:rsidR="00CE4FF4" w:rsidDel="00253ABC" w:rsidRDefault="00253ABC" w:rsidP="00CE4FF4">
      <w:pPr>
        <w:rPr>
          <w:del w:id="2" w:author="Mullin, Cristina" w:date="2022-07-07T09:45:00Z"/>
        </w:rPr>
      </w:pPr>
      <w:r>
        <w:rPr>
          <w:shd w:val="clear" w:color="auto" w:fill="FFFFFF"/>
        </w:rPr>
        <w:t>The U.S. Environmental Protection Agency (</w:t>
      </w:r>
      <w:r>
        <w:t xml:space="preserve">EPA) has been working with states for decades to protect and restore watersheds across the country to achieve the </w:t>
      </w:r>
      <w:hyperlink r:id="rId15" w:history="1">
        <w:r>
          <w:rPr>
            <w:rStyle w:val="Hyperlink"/>
          </w:rPr>
          <w:t>Clean Water Act</w:t>
        </w:r>
      </w:hyperlink>
      <w:r>
        <w:t xml:space="preserve"> goal of r</w:t>
      </w:r>
      <w:r w:rsidRPr="00635BDD">
        <w:t>estor</w:t>
      </w:r>
      <w:r>
        <w:t>ing</w:t>
      </w:r>
      <w:r w:rsidRPr="00635BDD">
        <w:t xml:space="preserve"> and maintain</w:t>
      </w:r>
      <w:r>
        <w:t>ing,</w:t>
      </w:r>
      <w:r w:rsidRPr="00635BDD">
        <w:t xml:space="preserve"> </w:t>
      </w:r>
      <w:r>
        <w:t>“</w:t>
      </w:r>
      <w:r w:rsidRPr="00635BDD">
        <w:t xml:space="preserve">the chemical, physical, and biological integrity of the Nation’s </w:t>
      </w:r>
      <w:r w:rsidR="007D4ABF" w:rsidRPr="00635BDD">
        <w:t>waters</w:t>
      </w:r>
      <w:r w:rsidR="007D4ABF">
        <w:t>.</w:t>
      </w:r>
      <w:r w:rsidR="007D4ABF">
        <w:rPr>
          <w:shd w:val="clear" w:color="auto" w:fill="FFFFFF"/>
        </w:rPr>
        <w:t>“ When</w:t>
      </w:r>
      <w:r w:rsidR="00CE4FF4">
        <w:rPr>
          <w:shd w:val="clear" w:color="auto" w:fill="FFFFFF"/>
        </w:rPr>
        <w:t xml:space="preserve"> the quality of a waterbody </w:t>
      </w:r>
      <w:r>
        <w:t>no longer supports its designated uses assigned by the state (e.g., aquatic life, recreation, drinking, or fishing)</w:t>
      </w:r>
      <w:r w:rsidR="00CE4FF4">
        <w:rPr>
          <w:shd w:val="clear" w:color="auto" w:fill="FFFFFF"/>
        </w:rPr>
        <w:t xml:space="preserve">, a state must report it as an “impaired water” to </w:t>
      </w:r>
      <w:r w:rsidR="007D4ABF">
        <w:rPr>
          <w:shd w:val="clear" w:color="auto" w:fill="FFFFFF"/>
        </w:rPr>
        <w:t xml:space="preserve"> the </w:t>
      </w:r>
      <w:r w:rsidR="00CE4FF4">
        <w:rPr>
          <w:shd w:val="clear" w:color="auto" w:fill="FFFFFF"/>
        </w:rPr>
        <w:t xml:space="preserve">EPA. </w:t>
      </w:r>
    </w:p>
    <w:p w14:paraId="080D57B3" w14:textId="77777777" w:rsidR="00CE4FF4" w:rsidRDefault="00CE4FF4" w:rsidP="00CE4FF4">
      <w:r>
        <w:t xml:space="preserve">EPA requires states with impaired waters to develop a </w:t>
      </w:r>
      <w:hyperlink r:id="rId16" w:history="1">
        <w:r w:rsidRPr="00CE3ED6">
          <w:rPr>
            <w:rStyle w:val="Hyperlink"/>
          </w:rPr>
          <w:t>Total Maximum Daily Load</w:t>
        </w:r>
      </w:hyperlink>
      <w:r>
        <w:t xml:space="preserve"> (TMDL) restoration plan. A TMDL is the maximum amount of a pollutant allowed to enter a waterbody so that the waterbody will meet water quality standards for that pollutant under the Clean Water Act. By setting a TMDL, states have a pollutant reduction target—sometimes called a “pollution diet”—to work toward. </w:t>
      </w:r>
    </w:p>
    <w:p w14:paraId="02EA33F1" w14:textId="77777777" w:rsidR="00CE4FF4" w:rsidRDefault="00CE4FF4" w:rsidP="00CE4FF4">
      <w:r>
        <w:t xml:space="preserve">Because TMDLs focus on restoring water quality in waterbodies </w:t>
      </w:r>
      <w:r w:rsidRPr="001F7190">
        <w:rPr>
          <w:i/>
          <w:iCs/>
        </w:rPr>
        <w:t>after</w:t>
      </w:r>
      <w:r>
        <w:t xml:space="preserve"> they’ve become impaired, EPA created the</w:t>
      </w:r>
      <w:r w:rsidRPr="00693AB7">
        <w:t xml:space="preserve"> </w:t>
      </w:r>
      <w:hyperlink r:id="rId17" w:history="1">
        <w:r w:rsidRPr="003E7815">
          <w:rPr>
            <w:rStyle w:val="Hyperlink"/>
          </w:rPr>
          <w:t>Healthy Watersheds Program</w:t>
        </w:r>
      </w:hyperlink>
      <w:r>
        <w:t xml:space="preserve">, which takes a proactive approach to </w:t>
      </w:r>
      <w:r w:rsidRPr="00693AB7">
        <w:t>protecting</w:t>
      </w:r>
      <w:r>
        <w:t xml:space="preserve"> high-quality waters. The Healthy Watersheds Program collaborates with citizens, states, territories, tribes, other government agencies, and private partners to assess and protect watersheds by addressing </w:t>
      </w:r>
      <w:r w:rsidRPr="001F7190">
        <w:rPr>
          <w:i/>
          <w:iCs/>
        </w:rPr>
        <w:t xml:space="preserve">future </w:t>
      </w:r>
      <w:r>
        <w:t>threats such as:</w:t>
      </w:r>
    </w:p>
    <w:p w14:paraId="6DD743B8" w14:textId="77777777" w:rsidR="00CE4FF4" w:rsidRPr="00693AB7" w:rsidRDefault="00CE4FF4" w:rsidP="00CE4FF4">
      <w:pPr>
        <w:pStyle w:val="ListParagraph"/>
        <w:numPr>
          <w:ilvl w:val="0"/>
          <w:numId w:val="16"/>
        </w:numPr>
      </w:pPr>
      <w:r>
        <w:t>E</w:t>
      </w:r>
      <w:r w:rsidRPr="00693AB7">
        <w:t>merging water quality problems</w:t>
      </w:r>
    </w:p>
    <w:p w14:paraId="764DD943" w14:textId="77777777" w:rsidR="00CE4FF4" w:rsidRPr="00693AB7" w:rsidRDefault="00CE4FF4" w:rsidP="00CE4FF4">
      <w:pPr>
        <w:pStyle w:val="ListParagraph"/>
        <w:numPr>
          <w:ilvl w:val="0"/>
          <w:numId w:val="16"/>
        </w:numPr>
      </w:pPr>
      <w:r>
        <w:t>L</w:t>
      </w:r>
      <w:r w:rsidRPr="00693AB7">
        <w:t>oss and fragmentation of aquatic habitat</w:t>
      </w:r>
    </w:p>
    <w:p w14:paraId="2394D401" w14:textId="77777777" w:rsidR="00CE4FF4" w:rsidRPr="00693AB7" w:rsidRDefault="00CE4FF4" w:rsidP="00CE4FF4">
      <w:pPr>
        <w:pStyle w:val="ListParagraph"/>
        <w:numPr>
          <w:ilvl w:val="0"/>
          <w:numId w:val="16"/>
        </w:numPr>
      </w:pPr>
      <w:r>
        <w:t>A</w:t>
      </w:r>
      <w:r w:rsidRPr="00693AB7">
        <w:t>ltered water flow and availability</w:t>
      </w:r>
    </w:p>
    <w:p w14:paraId="1F95FD29" w14:textId="77777777" w:rsidR="00CE4FF4" w:rsidRPr="00693AB7" w:rsidRDefault="00CE4FF4" w:rsidP="00CE4FF4">
      <w:pPr>
        <w:pStyle w:val="ListParagraph"/>
        <w:numPr>
          <w:ilvl w:val="0"/>
          <w:numId w:val="16"/>
        </w:numPr>
      </w:pPr>
      <w:r>
        <w:t>I</w:t>
      </w:r>
      <w:r w:rsidRPr="00693AB7">
        <w:t>nvasive species</w:t>
      </w:r>
    </w:p>
    <w:p w14:paraId="581DDCB8" w14:textId="77777777" w:rsidR="00CE4FF4" w:rsidRPr="00693AB7" w:rsidRDefault="00CE4FF4" w:rsidP="00CE4FF4">
      <w:pPr>
        <w:pStyle w:val="ListParagraph"/>
        <w:numPr>
          <w:ilvl w:val="0"/>
          <w:numId w:val="16"/>
        </w:numPr>
      </w:pPr>
      <w:r>
        <w:lastRenderedPageBreak/>
        <w:t>C</w:t>
      </w:r>
      <w:r w:rsidRPr="00693AB7">
        <w:t>limate change</w:t>
      </w:r>
    </w:p>
    <w:p w14:paraId="0CA95BFC" w14:textId="5B7E1A33" w:rsidR="00CE4FF4" w:rsidRDefault="00CE4FF4" w:rsidP="00CE4FF4">
      <w:pPr>
        <w:rPr>
          <w:shd w:val="clear" w:color="auto" w:fill="FFFFFF"/>
        </w:rPr>
      </w:pPr>
      <w:r>
        <w:rPr>
          <w:shd w:val="clear" w:color="auto" w:fill="FFFFFF"/>
        </w:rPr>
        <w:t xml:space="preserve">EPA also protects watersheds by developing scientifically sound and consistent data sources that provide reliable information about waterbody conditions, pollution sources, and factors that might influence efforts to restore and protect water quality. One of those data sources is the </w:t>
      </w:r>
      <w:r w:rsidRPr="001F7190">
        <w:rPr>
          <w:i/>
          <w:iCs/>
          <w:shd w:val="clear" w:color="auto" w:fill="FFFFFF"/>
        </w:rPr>
        <w:t>How’s My Waterway</w:t>
      </w:r>
      <w:r>
        <w:rPr>
          <w:shd w:val="clear" w:color="auto" w:fill="FFFFFF"/>
        </w:rPr>
        <w:t xml:space="preserve"> online tool. Using </w:t>
      </w:r>
      <w:r w:rsidRPr="001F7190">
        <w:rPr>
          <w:i/>
          <w:iCs/>
          <w:shd w:val="clear" w:color="auto" w:fill="FFFFFF"/>
        </w:rPr>
        <w:t>How’s My Waterway</w:t>
      </w:r>
      <w:r>
        <w:rPr>
          <w:i/>
          <w:iCs/>
          <w:shd w:val="clear" w:color="auto" w:fill="FFFFFF"/>
        </w:rPr>
        <w:t>,</w:t>
      </w:r>
      <w:r w:rsidRPr="001F7190">
        <w:rPr>
          <w:shd w:val="clear" w:color="auto" w:fill="FFFFFF"/>
        </w:rPr>
        <w:t xml:space="preserve"> </w:t>
      </w:r>
      <w:r>
        <w:rPr>
          <w:shd w:val="clear" w:color="auto" w:fill="FFFFFF"/>
        </w:rPr>
        <w:t xml:space="preserve">we can find out what’s happening to </w:t>
      </w:r>
      <w:r w:rsidRPr="001F7190">
        <w:rPr>
          <w:shd w:val="clear" w:color="auto" w:fill="FFFFFF"/>
        </w:rPr>
        <w:t xml:space="preserve">water quality </w:t>
      </w:r>
      <w:r>
        <w:rPr>
          <w:shd w:val="clear" w:color="auto" w:fill="FFFFFF"/>
        </w:rPr>
        <w:t xml:space="preserve">in our </w:t>
      </w:r>
      <w:r w:rsidRPr="001F7190">
        <w:rPr>
          <w:shd w:val="clear" w:color="auto" w:fill="FFFFFF"/>
        </w:rPr>
        <w:t>community,</w:t>
      </w:r>
      <w:r>
        <w:rPr>
          <w:shd w:val="clear" w:color="auto" w:fill="FFFFFF"/>
        </w:rPr>
        <w:t xml:space="preserve"> our</w:t>
      </w:r>
      <w:r w:rsidRPr="001F7190">
        <w:rPr>
          <w:shd w:val="clear" w:color="auto" w:fill="FFFFFF"/>
        </w:rPr>
        <w:t xml:space="preserve"> state, or</w:t>
      </w:r>
      <w:r>
        <w:rPr>
          <w:shd w:val="clear" w:color="auto" w:fill="FFFFFF"/>
        </w:rPr>
        <w:t xml:space="preserve"> even</w:t>
      </w:r>
      <w:r w:rsidRPr="001F7190">
        <w:rPr>
          <w:shd w:val="clear" w:color="auto" w:fill="FFFFFF"/>
        </w:rPr>
        <w:t xml:space="preserve"> </w:t>
      </w:r>
      <w:r>
        <w:rPr>
          <w:shd w:val="clear" w:color="auto" w:fill="FFFFFF"/>
        </w:rPr>
        <w:t>the entire country</w:t>
      </w:r>
      <w:r w:rsidRPr="001F7190">
        <w:rPr>
          <w:shd w:val="clear" w:color="auto" w:fill="FFFFFF"/>
        </w:rPr>
        <w:t xml:space="preserve">. </w:t>
      </w:r>
    </w:p>
    <w:p w14:paraId="5765AFAF" w14:textId="382E98E1" w:rsidR="00BA4705" w:rsidRDefault="00BA4705" w:rsidP="00BA4705">
      <w:pPr>
        <w:pStyle w:val="Heading2"/>
      </w:pPr>
      <w:r>
        <w:t>Key Features</w:t>
      </w:r>
    </w:p>
    <w:p w14:paraId="2E8EA3D8" w14:textId="77777777" w:rsidR="00CE4FF4" w:rsidRDefault="00CE4FF4" w:rsidP="00CE4FF4">
      <w:pPr>
        <w:rPr>
          <w:b/>
          <w:bCs/>
          <w:shd w:val="clear" w:color="auto" w:fill="FFFFFF"/>
        </w:rPr>
      </w:pPr>
      <w:r>
        <w:rPr>
          <w:b/>
          <w:bCs/>
          <w:shd w:val="clear" w:color="auto" w:fill="FFFFFF"/>
        </w:rPr>
        <w:t>Getting Started</w:t>
      </w:r>
    </w:p>
    <w:p w14:paraId="31305C0D" w14:textId="77777777" w:rsidR="00CE4FF4" w:rsidRPr="00552CD1" w:rsidRDefault="00CE4FF4" w:rsidP="00CE4FF4">
      <w:pPr>
        <w:rPr>
          <w:shd w:val="clear" w:color="auto" w:fill="FFFFFF"/>
        </w:rPr>
      </w:pPr>
      <w:r w:rsidRPr="00552CD1">
        <w:rPr>
          <w:shd w:val="clear" w:color="auto" w:fill="FFFFFF"/>
        </w:rPr>
        <w:t>The tool presents information about waterbody condition on three scales: community, state, and local.</w:t>
      </w:r>
      <w:r>
        <w:rPr>
          <w:shd w:val="clear" w:color="auto" w:fill="FFFFFF"/>
        </w:rPr>
        <w:t xml:space="preserve"> </w:t>
      </w:r>
      <w:r w:rsidRPr="00552CD1">
        <w:rPr>
          <w:shd w:val="clear" w:color="auto" w:fill="FFFFFF"/>
        </w:rPr>
        <w:t xml:space="preserve">It provides information about impairments to </w:t>
      </w:r>
      <w:r>
        <w:rPr>
          <w:shd w:val="clear" w:color="auto" w:fill="FFFFFF"/>
        </w:rPr>
        <w:t xml:space="preserve">designated water uses for </w:t>
      </w:r>
      <w:r w:rsidRPr="00552CD1">
        <w:rPr>
          <w:shd w:val="clear" w:color="auto" w:fill="FFFFFF"/>
        </w:rPr>
        <w:t xml:space="preserve">swimming, eating fish, aquatic life, and drinking water. For any given location, you can explore these topics to learn how </w:t>
      </w:r>
      <w:r>
        <w:rPr>
          <w:shd w:val="clear" w:color="auto" w:fill="FFFFFF"/>
        </w:rPr>
        <w:t>about</w:t>
      </w:r>
      <w:r w:rsidRPr="00552CD1">
        <w:rPr>
          <w:shd w:val="clear" w:color="auto" w:fill="FFFFFF"/>
        </w:rPr>
        <w:t xml:space="preserve"> waterbodies </w:t>
      </w:r>
      <w:r>
        <w:rPr>
          <w:shd w:val="clear" w:color="auto" w:fill="FFFFFF"/>
        </w:rPr>
        <w:t>that have been</w:t>
      </w:r>
      <w:r w:rsidRPr="00552CD1">
        <w:rPr>
          <w:shd w:val="clear" w:color="auto" w:fill="FFFFFF"/>
        </w:rPr>
        <w:t xml:space="preserve"> assessed and if they are in good</w:t>
      </w:r>
      <w:r>
        <w:rPr>
          <w:shd w:val="clear" w:color="auto" w:fill="FFFFFF"/>
        </w:rPr>
        <w:t xml:space="preserve"> or</w:t>
      </w:r>
      <w:r w:rsidRPr="00552CD1">
        <w:rPr>
          <w:shd w:val="clear" w:color="auto" w:fill="FFFFFF"/>
        </w:rPr>
        <w:t xml:space="preserve"> impaired</w:t>
      </w:r>
      <w:r>
        <w:rPr>
          <w:shd w:val="clear" w:color="auto" w:fill="FFFFFF"/>
        </w:rPr>
        <w:t xml:space="preserve"> condition</w:t>
      </w:r>
      <w:r w:rsidRPr="00552CD1">
        <w:rPr>
          <w:shd w:val="clear" w:color="auto" w:fill="FFFFFF"/>
        </w:rPr>
        <w:t xml:space="preserve">, or </w:t>
      </w:r>
      <w:r>
        <w:rPr>
          <w:shd w:val="clear" w:color="auto" w:fill="FFFFFF"/>
        </w:rPr>
        <w:t xml:space="preserve">if their </w:t>
      </w:r>
      <w:r w:rsidRPr="00552CD1">
        <w:rPr>
          <w:shd w:val="clear" w:color="auto" w:fill="FFFFFF"/>
        </w:rPr>
        <w:t>condition is unknown.</w:t>
      </w:r>
    </w:p>
    <w:p w14:paraId="27483C9C" w14:textId="77777777" w:rsidR="00CE4FF4" w:rsidRDefault="00CE4FF4" w:rsidP="00CE4FF4">
      <w:pPr>
        <w:rPr>
          <w:b/>
          <w:bCs/>
          <w:shd w:val="clear" w:color="auto" w:fill="FFFFFF"/>
        </w:rPr>
      </w:pPr>
      <w:r>
        <w:rPr>
          <w:noProof/>
          <w:color w:val="2B579A"/>
          <w:shd w:val="clear" w:color="auto" w:fill="E6E6E6"/>
        </w:rPr>
        <mc:AlternateContent>
          <mc:Choice Requires="wpg">
            <w:drawing>
              <wp:anchor distT="0" distB="0" distL="114300" distR="114300" simplePos="0" relativeHeight="251658248" behindDoc="0" locked="0" layoutInCell="1" allowOverlap="1" wp14:anchorId="7195C5F3" wp14:editId="19D7FDA8">
                <wp:simplePos x="0" y="0"/>
                <wp:positionH relativeFrom="margin">
                  <wp:posOffset>62230</wp:posOffset>
                </wp:positionH>
                <wp:positionV relativeFrom="paragraph">
                  <wp:posOffset>199419</wp:posOffset>
                </wp:positionV>
                <wp:extent cx="5140960" cy="2913380"/>
                <wp:effectExtent l="19050" t="19050" r="21590" b="20320"/>
                <wp:wrapTopAndBottom/>
                <wp:docPr id="6" name="Group 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40960" cy="2913380"/>
                          <a:chOff x="0" y="0"/>
                          <a:chExt cx="5026025" cy="2849245"/>
                        </a:xfrm>
                      </wpg:grpSpPr>
                      <pic:pic xmlns:pic="http://schemas.openxmlformats.org/drawingml/2006/picture">
                        <pic:nvPicPr>
                          <pic:cNvPr id="7" name="Picture 7"/>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26025" cy="2849245"/>
                          </a:xfrm>
                          <a:prstGeom prst="rect">
                            <a:avLst/>
                          </a:prstGeom>
                          <a:ln>
                            <a:solidFill>
                              <a:schemeClr val="accent3"/>
                            </a:solidFill>
                          </a:ln>
                        </pic:spPr>
                      </pic:pic>
                      <wps:wsp>
                        <wps:cNvPr id="8" name="Rectangle 8"/>
                        <wps:cNvSpPr/>
                        <wps:spPr>
                          <a:xfrm>
                            <a:off x="159489" y="871870"/>
                            <a:ext cx="3530009" cy="361507"/>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Arrow Connector 10"/>
                        <wps:cNvCnPr/>
                        <wps:spPr>
                          <a:xfrm flipH="1" flipV="1">
                            <a:off x="3818861" y="1239579"/>
                            <a:ext cx="10633" cy="2020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3CD3EB4" id="Group 6" o:spid="_x0000_s1026" style="position:absolute;margin-left:4.9pt;margin-top:15.7pt;width:404.8pt;height:229.4pt;z-index:251658248;mso-position-horizontal-relative:margin;mso-width-relative:margin;mso-height-relative:margin" coordsize="50260,28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width:50260;height:28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" stroked="t" strokecolor="#a5a5a5 [3206]">
                  <v:imagedata r:id="rId19" o:title=""/>
                  <v:path arrowok="t"/>
                </v:shape>
                <v:rect id="Rectangle 8" o:spid="_x0000_s1028" style="position:absolute;left:1594;top:8718;width:35300;height:36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" filled="f" strokecolor="red" strokeweight="1pt"/>
                <v:shapetype id="_x0000_t32" coordsize="21600,21600" o:spt="32" o:oned="t" path="m,l21600,21600e" filled="f">
                  <v:path arrowok="t" fillok="f" o:connecttype="none"/>
                  <o:lock v:ext="edit" shapetype="t"/>
                </v:shapetype>
                <v:shape id="Straight Arrow Connector 10" o:spid="_x0000_s1029" type="#_x0000_t32" style="position:absolute;left:38188;top:12395;width:106;height:202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" strokecolor="red" strokeweight=".5pt">
                  <v:stroke endarrow="block" joinstyle="miter"/>
                </v:shape>
                <w10:wrap type="topAndBottom" anchorx="margin"/>
              </v:group>
            </w:pict>
          </mc:Fallback>
        </mc:AlternateContent>
      </w:r>
      <w:r>
        <w:rPr>
          <w:b/>
          <w:bCs/>
          <w:shd w:val="clear" w:color="auto" w:fill="FFFFFF"/>
        </w:rPr>
        <w:br w:type="page"/>
      </w:r>
    </w:p>
    <w:p w14:paraId="1949F701" w14:textId="77777777" w:rsidR="00CE4FF4" w:rsidRDefault="00CE4FF4" w:rsidP="00CE4FF4">
      <w:pPr>
        <w:rPr>
          <w:b/>
          <w:bCs/>
          <w:shd w:val="clear" w:color="auto" w:fill="FFFFFF"/>
        </w:rPr>
      </w:pPr>
      <w:r w:rsidRPr="00E829BD">
        <w:rPr>
          <w:b/>
          <w:bCs/>
          <w:shd w:val="clear" w:color="auto" w:fill="FFFFFF"/>
        </w:rPr>
        <w:lastRenderedPageBreak/>
        <w:t>Overview Page</w:t>
      </w:r>
    </w:p>
    <w:p w14:paraId="45959C08" w14:textId="7BF5D1C1" w:rsidR="00CE4FF4" w:rsidRDefault="00CE4FF4" w:rsidP="08DE68A0">
      <w:pPr>
        <w:rPr>
          <w:shd w:val="clear" w:color="auto" w:fill="FFFFFF"/>
        </w:rPr>
      </w:pPr>
      <w:r w:rsidRPr="00E829BD">
        <w:rPr>
          <w:shd w:val="clear" w:color="auto" w:fill="FFFFFF"/>
        </w:rPr>
        <w:t>The left side of the page shows a map of the selected watershed with waterbodies and their conditions.</w:t>
      </w:r>
      <w:r>
        <w:rPr>
          <w:shd w:val="clear" w:color="auto" w:fill="FFFFFF"/>
        </w:rPr>
        <w:t xml:space="preserve"> Cl</w:t>
      </w:r>
      <w:r w:rsidRPr="00E829BD">
        <w:rPr>
          <w:shd w:val="clear" w:color="auto" w:fill="FFFFFF"/>
        </w:rPr>
        <w:t>ick</w:t>
      </w:r>
      <w:r>
        <w:rPr>
          <w:shd w:val="clear" w:color="auto" w:fill="FFFFFF"/>
        </w:rPr>
        <w:t>ing</w:t>
      </w:r>
      <w:r w:rsidRPr="00E829BD">
        <w:rPr>
          <w:shd w:val="clear" w:color="auto" w:fill="FFFFFF"/>
        </w:rPr>
        <w:t xml:space="preserve"> </w:t>
      </w:r>
      <w:r>
        <w:rPr>
          <w:shd w:val="clear" w:color="auto" w:fill="FFFFFF"/>
        </w:rPr>
        <w:t>a</w:t>
      </w:r>
      <w:r w:rsidRPr="00E829BD">
        <w:rPr>
          <w:shd w:val="clear" w:color="auto" w:fill="FFFFFF"/>
        </w:rPr>
        <w:t xml:space="preserve"> waterbody reveal</w:t>
      </w:r>
      <w:r>
        <w:rPr>
          <w:shd w:val="clear" w:color="auto" w:fill="FFFFFF"/>
        </w:rPr>
        <w:t>s</w:t>
      </w:r>
      <w:r w:rsidRPr="00E829BD">
        <w:rPr>
          <w:shd w:val="clear" w:color="auto" w:fill="FFFFFF"/>
        </w:rPr>
        <w:t xml:space="preserve"> a popup with the waterbody’s name, condition (good, impaired, or unknown), </w:t>
      </w:r>
      <w:r w:rsidR="007D4ABF">
        <w:rPr>
          <w:shd w:val="clear" w:color="auto" w:fill="FFFFFF"/>
        </w:rPr>
        <w:t xml:space="preserve">what the water is used for, </w:t>
      </w:r>
      <w:r w:rsidRPr="00E829BD">
        <w:rPr>
          <w:shd w:val="clear" w:color="auto" w:fill="FFFFFF"/>
        </w:rPr>
        <w:t xml:space="preserve">conditions, and </w:t>
      </w:r>
      <w:r w:rsidR="00E07B2B">
        <w:rPr>
          <w:shd w:val="clear" w:color="auto" w:fill="FFFFFF"/>
        </w:rPr>
        <w:t>i</w:t>
      </w:r>
      <w:r w:rsidR="00996BC4">
        <w:rPr>
          <w:shd w:val="clear" w:color="auto" w:fill="FFFFFF"/>
        </w:rPr>
        <w:t>dentified issues</w:t>
      </w:r>
      <w:r w:rsidRPr="00E829BD">
        <w:rPr>
          <w:shd w:val="clear" w:color="auto" w:fill="FFFFFF"/>
        </w:rPr>
        <w:t xml:space="preserve"> (if applicable). The right side of the page provides the same information </w:t>
      </w:r>
      <w:r w:rsidR="007D4ABF">
        <w:rPr>
          <w:shd w:val="clear" w:color="auto" w:fill="FFFFFF"/>
        </w:rPr>
        <w:t>in a list.</w:t>
      </w:r>
    </w:p>
    <w:p w14:paraId="178FC15D" w14:textId="63375AB4" w:rsidR="00CE4FF4" w:rsidRDefault="005A39B3" w:rsidP="00CE4FF4">
      <w:pPr>
        <w:rPr>
          <w:shd w:val="clear" w:color="auto" w:fill="FFFFFF"/>
        </w:rPr>
      </w:pPr>
      <w:r>
        <w:rPr>
          <w:noProof/>
        </w:rPr>
        <w:drawing>
          <wp:inline distT="0" distB="0" distL="0" distR="0" wp14:anchorId="5D9FA6CC" wp14:editId="0C9E4035">
            <wp:extent cx="6400800" cy="32854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00800" cy="3285490"/>
                    </a:xfrm>
                    <a:prstGeom prst="rect">
                      <a:avLst/>
                    </a:prstGeom>
                  </pic:spPr>
                </pic:pic>
              </a:graphicData>
            </a:graphic>
          </wp:inline>
        </w:drawing>
      </w:r>
      <w:r w:rsidR="00CE4FF4">
        <w:rPr>
          <w:shd w:val="clear" w:color="auto" w:fill="FFFFFF"/>
        </w:rPr>
        <w:t xml:space="preserve">Clicking on the blue tabs on the top right of the page </w:t>
      </w:r>
      <w:r w:rsidR="0047601C">
        <w:rPr>
          <w:shd w:val="clear" w:color="auto" w:fill="FFFFFF"/>
        </w:rPr>
        <w:t xml:space="preserve">provides users with summary </w:t>
      </w:r>
      <w:r w:rsidR="00CE4FF4">
        <w:rPr>
          <w:shd w:val="clear" w:color="auto" w:fill="FFFFFF"/>
        </w:rPr>
        <w:t xml:space="preserve">information </w:t>
      </w:r>
      <w:r w:rsidR="005E3C6D">
        <w:rPr>
          <w:shd w:val="clear" w:color="auto" w:fill="FFFFFF"/>
        </w:rPr>
        <w:t xml:space="preserve">for </w:t>
      </w:r>
      <w:r w:rsidR="000D2854">
        <w:rPr>
          <w:shd w:val="clear" w:color="auto" w:fill="FFFFFF"/>
        </w:rPr>
        <w:t>waters within the selected</w:t>
      </w:r>
      <w:r w:rsidR="00CE4FF4">
        <w:rPr>
          <w:shd w:val="clear" w:color="auto" w:fill="FFFFFF"/>
        </w:rPr>
        <w:t xml:space="preserve"> watershed</w:t>
      </w:r>
      <w:r w:rsidR="000051F8">
        <w:rPr>
          <w:shd w:val="clear" w:color="auto" w:fill="FFFFFF"/>
        </w:rPr>
        <w:t>. This includes</w:t>
      </w:r>
      <w:r w:rsidR="005E3C6D">
        <w:rPr>
          <w:shd w:val="clear" w:color="auto" w:fill="FFFFFF"/>
        </w:rPr>
        <w:t xml:space="preserve"> overview</w:t>
      </w:r>
      <w:r w:rsidR="000051F8">
        <w:rPr>
          <w:shd w:val="clear" w:color="auto" w:fill="FFFFFF"/>
        </w:rPr>
        <w:t xml:space="preserve"> </w:t>
      </w:r>
      <w:r w:rsidR="000F1B51">
        <w:rPr>
          <w:shd w:val="clear" w:color="auto" w:fill="FFFFFF"/>
        </w:rPr>
        <w:t xml:space="preserve">information on </w:t>
      </w:r>
      <w:r w:rsidR="00CE4FF4">
        <w:rPr>
          <w:shd w:val="clear" w:color="auto" w:fill="FFFFFF"/>
        </w:rPr>
        <w:t>swimming, eating fish, aquatic life, and drinking water, monitoring locations, identified issues</w:t>
      </w:r>
      <w:del w:id="3" w:author="Mullin, Cristina" w:date="2022-07-07T09:58:00Z">
        <w:r w:rsidR="00CE4FF4" w:rsidDel="00E656D1">
          <w:rPr>
            <w:shd w:val="clear" w:color="auto" w:fill="FFFFFF"/>
          </w:rPr>
          <w:delText>,</w:delText>
        </w:r>
      </w:del>
      <w:r w:rsidR="00CE4FF4">
        <w:rPr>
          <w:shd w:val="clear" w:color="auto" w:fill="FFFFFF"/>
        </w:rPr>
        <w:t xml:space="preserve"> including discharges with significant violations, efforts underway to restore waters, and protection projects or protected areas in the watershed. You can toggle on and off three parameters: waterbodies, monitoring</w:t>
      </w:r>
      <w:r w:rsidR="00A85073">
        <w:rPr>
          <w:shd w:val="clear" w:color="auto" w:fill="FFFFFF"/>
        </w:rPr>
        <w:t xml:space="preserve"> locations</w:t>
      </w:r>
      <w:del w:id="4" w:author="Schneider, Kiki" w:date="2022-10-03T10:42:00Z">
        <w:r w:rsidR="00A85073" w:rsidDel="007D4ABF">
          <w:rPr>
            <w:shd w:val="clear" w:color="auto" w:fill="FFFFFF"/>
          </w:rPr>
          <w:delText xml:space="preserve"> </w:delText>
        </w:r>
      </w:del>
      <w:r w:rsidR="00CE4FF4">
        <w:rPr>
          <w:shd w:val="clear" w:color="auto" w:fill="FFFFFF"/>
        </w:rPr>
        <w:t>, and permitted dischargers.</w:t>
      </w:r>
    </w:p>
    <w:p w14:paraId="00F9DA31" w14:textId="77777777" w:rsidR="00CE4FF4" w:rsidRDefault="00CE4FF4" w:rsidP="00CE4FF4">
      <w:r>
        <w:t xml:space="preserve"> </w:t>
      </w:r>
    </w:p>
    <w:p w14:paraId="0C342F45" w14:textId="73B9A41A" w:rsidR="00CE4FF4" w:rsidRPr="00381383" w:rsidRDefault="00CE4FF4" w:rsidP="00CE4FF4">
      <w:pPr>
        <w:jc w:val="center"/>
        <w:rPr>
          <w:shd w:val="clear" w:color="auto" w:fill="FFFFFF"/>
        </w:rPr>
      </w:pPr>
      <w:r w:rsidRPr="007C241A">
        <w:rPr>
          <w:noProof/>
          <w:color w:val="2B579A"/>
          <w:shd w:val="clear" w:color="auto" w:fill="FFFFFF"/>
        </w:rPr>
        <w:lastRenderedPageBreak/>
        <w:drawing>
          <wp:anchor distT="0" distB="0" distL="114300" distR="114300" simplePos="0" relativeHeight="251658249" behindDoc="1" locked="0" layoutInCell="1" allowOverlap="1" wp14:anchorId="7DE352E1" wp14:editId="14EF80D2">
            <wp:simplePos x="0" y="0"/>
            <wp:positionH relativeFrom="column">
              <wp:posOffset>78798</wp:posOffset>
            </wp:positionH>
            <wp:positionV relativeFrom="paragraph">
              <wp:posOffset>131675</wp:posOffset>
            </wp:positionV>
            <wp:extent cx="3747770" cy="2809240"/>
            <wp:effectExtent l="0" t="0" r="5080" b="0"/>
            <wp:wrapTight wrapText="bothSides">
              <wp:wrapPolygon edited="0">
                <wp:start x="0" y="0"/>
                <wp:lineTo x="0" y="21385"/>
                <wp:lineTo x="21519" y="21385"/>
                <wp:lineTo x="21519" y="0"/>
                <wp:lineTo x="0" y="0"/>
              </wp:wrapPolygon>
            </wp:wrapTight>
            <wp:docPr id="12" name="Picture 1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747770" cy="2809240"/>
                    </a:xfrm>
                    <a:prstGeom prst="rect">
                      <a:avLst/>
                    </a:prstGeom>
                  </pic:spPr>
                </pic:pic>
              </a:graphicData>
            </a:graphic>
            <wp14:sizeRelH relativeFrom="page">
              <wp14:pctWidth>0</wp14:pctWidth>
            </wp14:sizeRelH>
            <wp14:sizeRelV relativeFrom="page">
              <wp14:pctHeight>0</wp14:pctHeight>
            </wp14:sizeRelV>
          </wp:anchor>
        </w:drawing>
      </w:r>
    </w:p>
    <w:p w14:paraId="490616A6" w14:textId="77777777" w:rsidR="00CE4FF4" w:rsidRDefault="00CE4FF4" w:rsidP="00CE4FF4">
      <w:pPr>
        <w:rPr>
          <w:b/>
          <w:bCs/>
        </w:rPr>
      </w:pPr>
    </w:p>
    <w:p w14:paraId="099FC692" w14:textId="77777777" w:rsidR="00CE4FF4" w:rsidRDefault="00CE4FF4" w:rsidP="00CE4FF4">
      <w:pPr>
        <w:rPr>
          <w:b/>
          <w:bCs/>
        </w:rPr>
      </w:pPr>
    </w:p>
    <w:p w14:paraId="51918C2E" w14:textId="77777777" w:rsidR="00CE4FF4" w:rsidRDefault="00CE4FF4" w:rsidP="00CE4FF4">
      <w:pPr>
        <w:rPr>
          <w:b/>
          <w:bCs/>
        </w:rPr>
      </w:pPr>
    </w:p>
    <w:p w14:paraId="57BBA2F1" w14:textId="77777777" w:rsidR="00CE4FF4" w:rsidRDefault="00CE4FF4" w:rsidP="00CE4FF4">
      <w:pPr>
        <w:rPr>
          <w:b/>
          <w:bCs/>
        </w:rPr>
      </w:pPr>
    </w:p>
    <w:p w14:paraId="5466D669" w14:textId="77777777" w:rsidR="00CE4FF4" w:rsidRDefault="00CE4FF4" w:rsidP="00CE4FF4">
      <w:pPr>
        <w:rPr>
          <w:b/>
          <w:bCs/>
        </w:rPr>
      </w:pPr>
    </w:p>
    <w:p w14:paraId="083C5257" w14:textId="77777777" w:rsidR="00CE4FF4" w:rsidRDefault="00CE4FF4" w:rsidP="00CE4FF4">
      <w:pPr>
        <w:rPr>
          <w:b/>
          <w:bCs/>
        </w:rPr>
      </w:pPr>
    </w:p>
    <w:p w14:paraId="0D2F7F11" w14:textId="77777777" w:rsidR="00CE4FF4" w:rsidRDefault="00CE4FF4" w:rsidP="00CE4FF4">
      <w:pPr>
        <w:rPr>
          <w:b/>
          <w:bCs/>
        </w:rPr>
      </w:pPr>
    </w:p>
    <w:p w14:paraId="722A7023" w14:textId="77777777" w:rsidR="00CE4FF4" w:rsidRDefault="00CE4FF4" w:rsidP="00CE4FF4">
      <w:pPr>
        <w:rPr>
          <w:b/>
          <w:bCs/>
        </w:rPr>
      </w:pPr>
    </w:p>
    <w:p w14:paraId="611CDB0F" w14:textId="77777777" w:rsidR="00CE4FF4" w:rsidRDefault="00CE4FF4" w:rsidP="00CE4FF4">
      <w:pPr>
        <w:rPr>
          <w:b/>
          <w:bCs/>
        </w:rPr>
      </w:pPr>
    </w:p>
    <w:p w14:paraId="2B0CC177" w14:textId="77777777" w:rsidR="00CE4FF4" w:rsidRDefault="00CE4FF4" w:rsidP="00CE4FF4">
      <w:pPr>
        <w:rPr>
          <w:b/>
          <w:bCs/>
        </w:rPr>
      </w:pPr>
    </w:p>
    <w:p w14:paraId="2366C51A" w14:textId="77777777" w:rsidR="00CE4FF4" w:rsidRPr="00E829BD" w:rsidRDefault="00CE4FF4" w:rsidP="00CE4FF4">
      <w:pPr>
        <w:rPr>
          <w:b/>
          <w:bCs/>
        </w:rPr>
      </w:pPr>
      <w:r w:rsidRPr="00E829BD">
        <w:rPr>
          <w:b/>
          <w:bCs/>
        </w:rPr>
        <w:t xml:space="preserve">Monitoring </w:t>
      </w:r>
    </w:p>
    <w:p w14:paraId="38A44C3D" w14:textId="7151E1F0" w:rsidR="00CE4FF4" w:rsidRDefault="00CE4FF4" w:rsidP="00CE4FF4">
      <w:r>
        <w:t>This tab lets you see water monitored by different organizations</w:t>
      </w:r>
      <w:r w:rsidR="005A39B3">
        <w:t xml:space="preserve"> in two sections: current water conditions and past water conditions</w:t>
      </w:r>
      <w:r>
        <w:t>. You can sort by different</w:t>
      </w:r>
      <w:r w:rsidR="00C60248">
        <w:t xml:space="preserve"> characteristic groups</w:t>
      </w:r>
      <w:r>
        <w:t xml:space="preserve">. On the map, you can see current water conditions (yellow circles) and </w:t>
      </w:r>
      <w:r w:rsidR="005A39B3">
        <w:t>past water conditions</w:t>
      </w:r>
      <w:r>
        <w:t xml:space="preserve"> (purple </w:t>
      </w:r>
      <w:r w:rsidR="005A39B3">
        <w:t>cir</w:t>
      </w:r>
      <w:r w:rsidR="00C60248">
        <w:t>c</w:t>
      </w:r>
      <w:r w:rsidR="005A39B3">
        <w:t>les</w:t>
      </w:r>
      <w:r>
        <w:t xml:space="preserve">). Clicking on each of these icons provides a popup box with more information about these locations, includes the organization name, location, water type, number of samples, monitoring measurements, and monitoring data. </w:t>
      </w:r>
    </w:p>
    <w:p w14:paraId="5944A7A4" w14:textId="77777777" w:rsidR="00C60248" w:rsidRDefault="005A39B3" w:rsidP="00CE4FF4">
      <w:r>
        <w:rPr>
          <w:noProof/>
        </w:rPr>
        <w:drawing>
          <wp:inline distT="0" distB="0" distL="0" distR="0" wp14:anchorId="4BFC72CF" wp14:editId="565684B1">
            <wp:extent cx="3987787" cy="346083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87787" cy="3460830"/>
                    </a:xfrm>
                    <a:prstGeom prst="rect">
                      <a:avLst/>
                    </a:prstGeom>
                  </pic:spPr>
                </pic:pic>
              </a:graphicData>
            </a:graphic>
          </wp:inline>
        </w:drawing>
      </w:r>
    </w:p>
    <w:p w14:paraId="120D992E" w14:textId="75E7DBE9" w:rsidR="00CE4FF4" w:rsidRDefault="00CE4FF4" w:rsidP="00CE4FF4"/>
    <w:p w14:paraId="4D7BC7A3" w14:textId="6D559837" w:rsidR="00CE4FF4" w:rsidRDefault="00CE4FF4" w:rsidP="00CE4FF4"/>
    <w:p w14:paraId="20A6A709" w14:textId="77777777" w:rsidR="00CE4FF4" w:rsidRDefault="00CE4FF4" w:rsidP="00CE4FF4">
      <w:pPr>
        <w:pStyle w:val="ListParagraph"/>
        <w:ind w:left="0"/>
        <w:rPr>
          <w:b/>
          <w:bCs/>
        </w:rPr>
      </w:pPr>
      <w:r>
        <w:rPr>
          <w:b/>
          <w:bCs/>
        </w:rPr>
        <w:t>Identified Issues</w:t>
      </w:r>
    </w:p>
    <w:p w14:paraId="3462D08C" w14:textId="77777777" w:rsidR="00CE4FF4" w:rsidRDefault="00CE4FF4" w:rsidP="00CE4FF4">
      <w:r>
        <w:t>This tab provides information about the percent of waters impaired in an area and dischargers with significant violations. It provides a list of impairment categories in a watershed. Categories can be toggled on and off.</w:t>
      </w:r>
    </w:p>
    <w:p w14:paraId="4DE76140" w14:textId="77777777" w:rsidR="00CE4FF4" w:rsidRPr="00FF2B63" w:rsidRDefault="00CE4FF4" w:rsidP="00CE4FF4">
      <w:pPr>
        <w:rPr>
          <w:b/>
          <w:bCs/>
        </w:rPr>
      </w:pPr>
      <w:r>
        <w:rPr>
          <w:b/>
          <w:bCs/>
        </w:rPr>
        <w:t>Res</w:t>
      </w:r>
      <w:r w:rsidRPr="00FF2B63">
        <w:rPr>
          <w:b/>
          <w:bCs/>
        </w:rPr>
        <w:t xml:space="preserve">tore </w:t>
      </w:r>
      <w:r>
        <w:rPr>
          <w:b/>
          <w:bCs/>
        </w:rPr>
        <w:t>and Protect</w:t>
      </w:r>
    </w:p>
    <w:p w14:paraId="408ABEA6" w14:textId="77777777" w:rsidR="00CE4FF4" w:rsidRDefault="00CE4FF4" w:rsidP="00CE4FF4">
      <w:pPr>
        <w:spacing w:after="0"/>
        <w:rPr>
          <w:noProof/>
        </w:rPr>
      </w:pPr>
      <w:r>
        <w:t xml:space="preserve">The “Restore” tab shows any EPA-funded projects or restoration plans underway for the watershed. </w:t>
      </w:r>
      <w:r w:rsidRPr="006A140A">
        <w:rPr>
          <w:noProof/>
        </w:rPr>
        <w:t xml:space="preserve"> </w:t>
      </w:r>
      <w:r>
        <w:rPr>
          <w:noProof/>
        </w:rPr>
        <w:t>The “Protect” tab shows watershed health scores, the location of designated wild and scenic rivers, and if there are any protected areas or projects underway.</w:t>
      </w:r>
    </w:p>
    <w:p w14:paraId="25C0BD73" w14:textId="77777777" w:rsidR="00CE4FF4" w:rsidRDefault="00CE4FF4" w:rsidP="00CE4FF4">
      <w:pPr>
        <w:spacing w:after="0"/>
        <w:rPr>
          <w:noProof/>
        </w:rPr>
      </w:pPr>
    </w:p>
    <w:p w14:paraId="6E30A1C4" w14:textId="77777777" w:rsidR="00CE4FF4" w:rsidRPr="00DB3CC1" w:rsidRDefault="00CE4FF4" w:rsidP="00CE4FF4">
      <w:pPr>
        <w:pStyle w:val="ListParagraph"/>
        <w:ind w:left="0"/>
        <w:contextualSpacing w:val="0"/>
        <w:rPr>
          <w:b/>
          <w:bCs/>
        </w:rPr>
      </w:pPr>
      <w:r w:rsidRPr="00DB3CC1">
        <w:rPr>
          <w:b/>
          <w:bCs/>
        </w:rPr>
        <w:t>Toggle (see Overview Tab): Permitted Dischargers</w:t>
      </w:r>
    </w:p>
    <w:p w14:paraId="2084A67E" w14:textId="5043E71D" w:rsidR="00CE4FF4" w:rsidRPr="00B0324E" w:rsidRDefault="00CE4FF4" w:rsidP="00B0324E">
      <w:pPr>
        <w:pStyle w:val="ListParagraph"/>
        <w:ind w:left="0"/>
        <w:rPr>
          <w:b/>
          <w:bCs/>
        </w:rPr>
      </w:pPr>
      <w:r w:rsidRPr="00A43BCF">
        <w:t xml:space="preserve">This </w:t>
      </w:r>
      <w:r>
        <w:t xml:space="preserve">tab </w:t>
      </w:r>
      <w:r w:rsidRPr="00A43BCF">
        <w:t>provides the names and N</w:t>
      </w:r>
      <w:r>
        <w:t>ational Pollutant Discharge Elimination System (N</w:t>
      </w:r>
      <w:r w:rsidRPr="00A43BCF">
        <w:t>PDES</w:t>
      </w:r>
      <w:r>
        <w:t>)</w:t>
      </w:r>
      <w:r w:rsidRPr="00A43BCF">
        <w:t xml:space="preserve"> numbers of permitted dischargers in the area. </w:t>
      </w:r>
      <w:r>
        <w:t xml:space="preserve">The NPDES program regulates </w:t>
      </w:r>
      <w:hyperlink r:id="rId23" w:history="1">
        <w:r w:rsidRPr="00A43BCF">
          <w:rPr>
            <w:rStyle w:val="Hyperlink"/>
          </w:rPr>
          <w:t>point sources</w:t>
        </w:r>
      </w:hyperlink>
      <w:r>
        <w:t xml:space="preserve"> that discharge pollutants to U.S. waters. Learn more about NPDES </w:t>
      </w:r>
      <w:hyperlink r:id="rId24" w:history="1">
        <w:r w:rsidRPr="00A43BCF">
          <w:rPr>
            <w:rStyle w:val="Hyperlink"/>
          </w:rPr>
          <w:t>here</w:t>
        </w:r>
      </w:hyperlink>
      <w:r>
        <w:t>.</w:t>
      </w:r>
    </w:p>
    <w:p w14:paraId="1BF40485" w14:textId="5A08F885" w:rsidR="00CE4FF4" w:rsidRDefault="00CE4FF4" w:rsidP="00CE4FF4">
      <w:pPr>
        <w:pStyle w:val="ListParagraph"/>
        <w:ind w:left="360"/>
        <w:contextualSpacing w:val="0"/>
      </w:pPr>
      <w:r w:rsidRPr="000916CC">
        <w:rPr>
          <w:noProof/>
          <w:color w:val="2B579A"/>
          <w:shd w:val="clear" w:color="auto" w:fill="E6E6E6"/>
        </w:rPr>
        <w:drawing>
          <wp:anchor distT="0" distB="0" distL="114300" distR="114300" simplePos="0" relativeHeight="251658253" behindDoc="1" locked="0" layoutInCell="1" allowOverlap="1" wp14:anchorId="264421B8" wp14:editId="1ECE4532">
            <wp:simplePos x="0" y="0"/>
            <wp:positionH relativeFrom="column">
              <wp:posOffset>0</wp:posOffset>
            </wp:positionH>
            <wp:positionV relativeFrom="paragraph">
              <wp:posOffset>55880</wp:posOffset>
            </wp:positionV>
            <wp:extent cx="5943600" cy="2784475"/>
            <wp:effectExtent l="0" t="0" r="0" b="0"/>
            <wp:wrapTight wrapText="bothSides">
              <wp:wrapPolygon edited="0">
                <wp:start x="0" y="0"/>
                <wp:lineTo x="0" y="21428"/>
                <wp:lineTo x="21531" y="21428"/>
                <wp:lineTo x="21531" y="0"/>
                <wp:lineTo x="0" y="0"/>
              </wp:wrapPolygon>
            </wp:wrapTight>
            <wp:docPr id="17" name="Picture 2" descr="Graphical user interface&#10;&#10;Description automatically generated">
              <a:extLst xmlns:a="http://schemas.openxmlformats.org/drawingml/2006/main">
                <a:ext uri="{FF2B5EF4-FFF2-40B4-BE49-F238E27FC236}">
                  <a16:creationId xmlns:a16="http://schemas.microsoft.com/office/drawing/2014/main" id="{78903086-5957-4F9A-A88A-CDADB90E33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 descr="Graphical user interface&#10;&#10;Description automatically generated">
                      <a:extLst>
                        <a:ext uri="{FF2B5EF4-FFF2-40B4-BE49-F238E27FC236}">
                          <a16:creationId xmlns:a16="http://schemas.microsoft.com/office/drawing/2014/main" id="{78903086-5957-4F9A-A88A-CDADB90E33C0}"/>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784475"/>
                    </a:xfrm>
                    <a:prstGeom prst="rect">
                      <a:avLst/>
                    </a:prstGeom>
                  </pic:spPr>
                </pic:pic>
              </a:graphicData>
            </a:graphic>
            <wp14:sizeRelH relativeFrom="page">
              <wp14:pctWidth>0</wp14:pctWidth>
            </wp14:sizeRelH>
            <wp14:sizeRelV relativeFrom="page">
              <wp14:pctHeight>0</wp14:pctHeight>
            </wp14:sizeRelV>
          </wp:anchor>
        </w:drawing>
      </w:r>
    </w:p>
    <w:p w14:paraId="7B5E267F" w14:textId="77777777" w:rsidR="00CE4FF4" w:rsidRDefault="00CE4FF4" w:rsidP="00CE4FF4"/>
    <w:p w14:paraId="65F7E194" w14:textId="77777777" w:rsidR="00CE4FF4" w:rsidRDefault="00CE4FF4" w:rsidP="00CE4FF4">
      <w:pPr>
        <w:rPr>
          <w:rFonts w:asciiTheme="majorHAnsi" w:eastAsiaTheme="majorEastAsia" w:hAnsiTheme="majorHAnsi" w:cstheme="majorBidi"/>
          <w:color w:val="2F5496" w:themeColor="accent1" w:themeShade="BF"/>
          <w:sz w:val="26"/>
          <w:szCs w:val="26"/>
        </w:rPr>
      </w:pPr>
    </w:p>
    <w:p w14:paraId="0FC01097" w14:textId="56492036" w:rsidR="00CE4FF4" w:rsidRDefault="00CE4FF4" w:rsidP="00CE4FF4">
      <w:pPr>
        <w:rPr>
          <w:shd w:val="clear" w:color="auto" w:fill="FFFFFF"/>
        </w:rPr>
      </w:pPr>
    </w:p>
    <w:p w14:paraId="4E6589AA" w14:textId="285F14A1" w:rsidR="00CE4FF4" w:rsidRDefault="00CE4FF4" w:rsidP="00CE4FF4">
      <w:pPr>
        <w:rPr>
          <w:shd w:val="clear" w:color="auto" w:fill="FFFFFF"/>
        </w:rPr>
      </w:pPr>
    </w:p>
    <w:p w14:paraId="6FF01400" w14:textId="5F3FC816" w:rsidR="00591286" w:rsidRDefault="00591286" w:rsidP="0018307E">
      <w:pPr>
        <w:pStyle w:val="Heading1"/>
      </w:pPr>
    </w:p>
    <w:p w14:paraId="2CEBD1F4" w14:textId="6DE24EEF" w:rsidR="00DB3CC1" w:rsidRDefault="00DB3CC1" w:rsidP="00DB3CC1"/>
    <w:p w14:paraId="1DFB2A1A" w14:textId="478AE3EA" w:rsidR="00DB3CC1" w:rsidRDefault="00DB3CC1" w:rsidP="00DB3CC1"/>
    <w:p w14:paraId="365651E3" w14:textId="28904F0D" w:rsidR="00DB3CC1" w:rsidRDefault="00DB3CC1" w:rsidP="00DB3CC1"/>
    <w:p w14:paraId="43357A8B" w14:textId="75AAF1A5" w:rsidR="00DB3CC1" w:rsidRDefault="00DB3CC1" w:rsidP="00DB3CC1"/>
    <w:p w14:paraId="3A054E43" w14:textId="58062B76" w:rsidR="00DB3CC1" w:rsidRDefault="00DB3CC1" w:rsidP="00DB3CC1"/>
    <w:p w14:paraId="7FBE253B" w14:textId="3CA740B2" w:rsidR="00B0324E" w:rsidRDefault="00B0324E" w:rsidP="00DB3CC1"/>
    <w:p w14:paraId="7769B4AB" w14:textId="77777777" w:rsidR="00B0324E" w:rsidRDefault="00B0324E" w:rsidP="00DB3CC1"/>
    <w:p w14:paraId="0341C548" w14:textId="0D3A1E85" w:rsidR="00DB3CC1" w:rsidRDefault="00DB3CC1" w:rsidP="00DB3CC1"/>
    <w:p w14:paraId="09B1931D" w14:textId="7C656BE1" w:rsidR="00DB3CC1" w:rsidRDefault="00DB3CC1" w:rsidP="00DB3CC1"/>
    <w:p w14:paraId="59E89C10" w14:textId="77777777" w:rsidR="00DB3CC1" w:rsidRPr="00DB3CC1" w:rsidRDefault="00DB3CC1" w:rsidP="00DB3CC1"/>
    <w:p w14:paraId="182FE376" w14:textId="296056D6" w:rsidR="0018307E" w:rsidRDefault="0018307E" w:rsidP="0018307E">
      <w:pPr>
        <w:pStyle w:val="Heading1"/>
      </w:pPr>
      <w:r>
        <w:lastRenderedPageBreak/>
        <w:t>How’s My Waterway Worksheet</w:t>
      </w:r>
    </w:p>
    <w:p w14:paraId="6B0CC531" w14:textId="6155FEC3" w:rsidR="0010372D" w:rsidRDefault="00974519" w:rsidP="0010372D">
      <w:r>
        <w:rPr>
          <w:shd w:val="clear" w:color="auto" w:fill="FFFFFF"/>
        </w:rPr>
        <w:t xml:space="preserve">Go to the </w:t>
      </w:r>
      <w:r w:rsidRPr="00117DAF">
        <w:rPr>
          <w:shd w:val="clear" w:color="auto" w:fill="FFFFFF"/>
        </w:rPr>
        <w:t>How’s My Waterway home page (</w:t>
      </w:r>
      <w:hyperlink r:id="rId26" w:history="1">
        <w:r w:rsidRPr="00117DAF">
          <w:rPr>
            <w:rStyle w:val="Hyperlink"/>
            <w:shd w:val="clear" w:color="auto" w:fill="FFFFFF"/>
          </w:rPr>
          <w:t>https://mywaterway.epa.gov/</w:t>
        </w:r>
      </w:hyperlink>
      <w:r w:rsidRPr="00117DAF">
        <w:rPr>
          <w:shd w:val="clear" w:color="auto" w:fill="FFFFFF"/>
        </w:rPr>
        <w:t xml:space="preserve">). </w:t>
      </w:r>
      <w:r>
        <w:t>E</w:t>
      </w:r>
      <w:r w:rsidR="0010372D">
        <w:t xml:space="preserve">nter </w:t>
      </w:r>
      <w:r w:rsidR="00E90CC3">
        <w:t xml:space="preserve">the </w:t>
      </w:r>
      <w:r w:rsidR="0010372D">
        <w:t>address</w:t>
      </w:r>
      <w:r w:rsidR="003E6FBA">
        <w:t>,</w:t>
      </w:r>
      <w:r w:rsidR="0010372D">
        <w:t xml:space="preserve"> </w:t>
      </w:r>
      <w:r>
        <w:t>“</w:t>
      </w:r>
      <w:r w:rsidR="00E90CC3">
        <w:t>1600 Pennsylvania Avenue NW, Washington, DC 20500</w:t>
      </w:r>
      <w:r>
        <w:t>”</w:t>
      </w:r>
      <w:r w:rsidR="003E6FBA">
        <w:t>,</w:t>
      </w:r>
      <w:r w:rsidR="00E90CC3">
        <w:t xml:space="preserve"> </w:t>
      </w:r>
      <w:r w:rsidR="0010372D">
        <w:t xml:space="preserve">in the box under </w:t>
      </w:r>
      <w:r w:rsidR="00E13DE6">
        <w:t>“</w:t>
      </w:r>
      <w:r w:rsidR="0010372D" w:rsidRPr="0010372D">
        <w:rPr>
          <w:b/>
          <w:bCs/>
        </w:rPr>
        <w:t>Let’s get started!</w:t>
      </w:r>
      <w:r w:rsidR="00E13DE6">
        <w:rPr>
          <w:b/>
          <w:bCs/>
        </w:rPr>
        <w:t>”</w:t>
      </w:r>
      <w:r w:rsidR="00E13DE6" w:rsidRPr="00E13DE6">
        <w:t>,</w:t>
      </w:r>
      <w:r w:rsidR="0010372D" w:rsidRPr="00E13DE6">
        <w:t xml:space="preserve"> </w:t>
      </w:r>
      <w:r w:rsidR="003E6FBA">
        <w:t>t</w:t>
      </w:r>
      <w:r w:rsidR="0010372D">
        <w:t xml:space="preserve">hen click on the </w:t>
      </w:r>
      <w:r w:rsidR="00E13DE6">
        <w:t>“</w:t>
      </w:r>
      <w:r w:rsidR="0010372D" w:rsidRPr="0010372D">
        <w:rPr>
          <w:b/>
          <w:bCs/>
        </w:rPr>
        <w:t>Overview</w:t>
      </w:r>
      <w:r w:rsidR="00E13DE6">
        <w:rPr>
          <w:b/>
          <w:bCs/>
        </w:rPr>
        <w:t>”</w:t>
      </w:r>
      <w:r w:rsidR="0010372D">
        <w:t xml:space="preserve"> tab.</w:t>
      </w:r>
      <w:r w:rsidR="00ED6964">
        <w:t xml:space="preserve"> </w:t>
      </w:r>
      <w:r w:rsidR="00ED6964" w:rsidRPr="00ED6964">
        <w:t>The dashed outline on the map shows your watershed.</w:t>
      </w:r>
    </w:p>
    <w:p w14:paraId="24348532" w14:textId="77777777" w:rsidR="0014293F" w:rsidRDefault="0014293F" w:rsidP="0010372D"/>
    <w:p w14:paraId="5B27F509" w14:textId="3E1DDD40" w:rsidR="00812023" w:rsidRPr="004F3ECB" w:rsidRDefault="00812023" w:rsidP="0010372D">
      <w:pPr>
        <w:rPr>
          <w:b/>
          <w:bCs/>
          <w:color w:val="0070C0"/>
          <w:sz w:val="28"/>
          <w:szCs w:val="28"/>
        </w:rPr>
      </w:pPr>
      <w:r w:rsidRPr="004F3ECB">
        <w:rPr>
          <w:b/>
          <w:bCs/>
          <w:color w:val="0070C0"/>
          <w:sz w:val="28"/>
          <w:szCs w:val="28"/>
        </w:rPr>
        <w:t xml:space="preserve">Overview </w:t>
      </w:r>
      <w:r w:rsidR="006053D2">
        <w:rPr>
          <w:b/>
          <w:bCs/>
          <w:color w:val="0070C0"/>
          <w:sz w:val="28"/>
          <w:szCs w:val="28"/>
        </w:rPr>
        <w:t>Tab</w:t>
      </w:r>
    </w:p>
    <w:p w14:paraId="6628AE6D" w14:textId="77777777" w:rsidR="00827F61" w:rsidRDefault="00827F61" w:rsidP="00827F61">
      <w:pPr>
        <w:pStyle w:val="ListParagraph"/>
        <w:numPr>
          <w:ilvl w:val="0"/>
          <w:numId w:val="27"/>
        </w:numPr>
      </w:pPr>
      <w:r>
        <w:t>What is a watershed?</w:t>
      </w:r>
    </w:p>
    <w:p w14:paraId="3353DCEF" w14:textId="77777777" w:rsidR="00827F61" w:rsidRDefault="00827F61" w:rsidP="00827F61">
      <w:pPr>
        <w:pStyle w:val="ListParagraph"/>
        <w:ind w:left="360"/>
      </w:pPr>
    </w:p>
    <w:p w14:paraId="6A7EA635" w14:textId="69EA0915" w:rsidR="00827F61" w:rsidRDefault="00827F61" w:rsidP="00827F61">
      <w:pPr>
        <w:pStyle w:val="ListParagraph"/>
        <w:numPr>
          <w:ilvl w:val="0"/>
          <w:numId w:val="27"/>
        </w:numPr>
      </w:pPr>
      <w:r>
        <w:t xml:space="preserve">What is a </w:t>
      </w:r>
      <w:r w:rsidR="00A34714">
        <w:t>Hydrologic Unit Code (</w:t>
      </w:r>
      <w:r>
        <w:t>HUC</w:t>
      </w:r>
      <w:r w:rsidR="00A34714">
        <w:t>)</w:t>
      </w:r>
      <w:r>
        <w:t>? Hint: HMW includes a Glossary at the top right of the page (search</w:t>
      </w:r>
      <w:r w:rsidR="00C353C0">
        <w:t xml:space="preserve">: </w:t>
      </w:r>
      <w:r>
        <w:t xml:space="preserve">HUC). </w:t>
      </w:r>
    </w:p>
    <w:p w14:paraId="0D935D9C" w14:textId="77777777" w:rsidR="00827F61" w:rsidRDefault="00827F61" w:rsidP="00827F61">
      <w:pPr>
        <w:pStyle w:val="ListParagraph"/>
        <w:ind w:left="360"/>
      </w:pPr>
    </w:p>
    <w:p w14:paraId="0FC26154" w14:textId="1CB9A4B0" w:rsidR="0023170D" w:rsidRDefault="0023170D" w:rsidP="0018307E">
      <w:pPr>
        <w:pStyle w:val="ListParagraph"/>
        <w:numPr>
          <w:ilvl w:val="0"/>
          <w:numId w:val="27"/>
        </w:numPr>
      </w:pPr>
      <w:r>
        <w:t xml:space="preserve">What is the </w:t>
      </w:r>
      <w:r w:rsidR="0018307E">
        <w:t xml:space="preserve">name and </w:t>
      </w:r>
      <w:r w:rsidR="00BA41D5">
        <w:t xml:space="preserve">12-digit </w:t>
      </w:r>
      <w:r w:rsidR="0018307E">
        <w:t xml:space="preserve">HUC of your watershed? </w:t>
      </w:r>
      <w:r w:rsidR="00813322">
        <w:t>Hint: The HUC number is located to the right of the watershed name.</w:t>
      </w:r>
    </w:p>
    <w:p w14:paraId="0035D3E1" w14:textId="2BD7ABF1" w:rsidR="0018307E" w:rsidRDefault="0018307E" w:rsidP="0023170D">
      <w:proofErr w:type="gramStart"/>
      <w:r>
        <w:t>Name:_</w:t>
      </w:r>
      <w:proofErr w:type="gramEnd"/>
      <w:r>
        <w:t>________________________________ HUC: __________________________</w:t>
      </w:r>
      <w:r w:rsidR="009C21C9">
        <w:t>______</w:t>
      </w:r>
    </w:p>
    <w:p w14:paraId="0BC945EF" w14:textId="77777777" w:rsidR="00903AC0" w:rsidRDefault="00903AC0" w:rsidP="00903AC0"/>
    <w:p w14:paraId="1A47025B" w14:textId="0791B49C" w:rsidR="003E46E1" w:rsidRDefault="0023170D" w:rsidP="00B63564">
      <w:pPr>
        <w:pStyle w:val="ListParagraph"/>
        <w:numPr>
          <w:ilvl w:val="0"/>
          <w:numId w:val="27"/>
        </w:numPr>
      </w:pPr>
      <w:r>
        <w:t xml:space="preserve">How many waterbodies are in </w:t>
      </w:r>
      <w:r w:rsidR="003E46E1">
        <w:t>this</w:t>
      </w:r>
      <w:r>
        <w:t xml:space="preserve"> watershed</w:t>
      </w:r>
      <w:r w:rsidR="00536777">
        <w:t>?</w:t>
      </w:r>
    </w:p>
    <w:p w14:paraId="1B94D271" w14:textId="77777777" w:rsidR="003E46E1" w:rsidRDefault="003E46E1" w:rsidP="003E46E1">
      <w:pPr>
        <w:pStyle w:val="ListParagraph"/>
      </w:pPr>
    </w:p>
    <w:p w14:paraId="31322BBC" w14:textId="77777777" w:rsidR="003E46E1" w:rsidRDefault="003E46E1" w:rsidP="003E46E1">
      <w:pPr>
        <w:pStyle w:val="ListParagraph"/>
      </w:pPr>
    </w:p>
    <w:p w14:paraId="70A295DE" w14:textId="737AAA36" w:rsidR="0023170D" w:rsidRDefault="0023170D" w:rsidP="0023170D">
      <w:pPr>
        <w:pStyle w:val="ListParagraph"/>
        <w:numPr>
          <w:ilvl w:val="0"/>
          <w:numId w:val="27"/>
        </w:numPr>
      </w:pPr>
      <w:r>
        <w:t>Scroll through the list of waterbodies</w:t>
      </w:r>
      <w:r w:rsidR="00B114DB">
        <w:t xml:space="preserve"> (or use the map)</w:t>
      </w:r>
      <w:r>
        <w:t xml:space="preserve"> and </w:t>
      </w:r>
      <w:r w:rsidR="00903AC0">
        <w:t xml:space="preserve">select up to five </w:t>
      </w:r>
      <w:r w:rsidR="00E90CC3">
        <w:t xml:space="preserve">impaired </w:t>
      </w:r>
      <w:r w:rsidR="00903AC0">
        <w:t>waterbodies. Fill out the chart below for each waterbody selected</w:t>
      </w:r>
      <w:r>
        <w:t xml:space="preserve"> (</w:t>
      </w:r>
      <w:r w:rsidR="00F77378">
        <w:t xml:space="preserve">list </w:t>
      </w:r>
      <w:r>
        <w:t>up to 5</w:t>
      </w:r>
      <w:r w:rsidR="00F77378">
        <w:t xml:space="preserve"> waterbodies</w:t>
      </w:r>
      <w:r>
        <w:t>).</w:t>
      </w:r>
      <w:r w:rsidR="00051453">
        <w:t xml:space="preserve"> </w:t>
      </w:r>
    </w:p>
    <w:tbl>
      <w:tblPr>
        <w:tblStyle w:val="TableGrid"/>
        <w:tblW w:w="8214" w:type="dxa"/>
        <w:tblLook w:val="04A0" w:firstRow="1" w:lastRow="0" w:firstColumn="1" w:lastColumn="0" w:noHBand="0" w:noVBand="1"/>
      </w:tblPr>
      <w:tblGrid>
        <w:gridCol w:w="2154"/>
        <w:gridCol w:w="1830"/>
        <w:gridCol w:w="2115"/>
        <w:gridCol w:w="2115"/>
      </w:tblGrid>
      <w:tr w:rsidR="00D705CE" w14:paraId="2C08CE75" w14:textId="06EDEC93" w:rsidTr="00D705CE">
        <w:tc>
          <w:tcPr>
            <w:tcW w:w="2154" w:type="dxa"/>
          </w:tcPr>
          <w:p w14:paraId="5F1243A5" w14:textId="6385C171" w:rsidR="00D705CE" w:rsidRPr="0023170D" w:rsidRDefault="00D705CE" w:rsidP="00D705CE">
            <w:pPr>
              <w:rPr>
                <w:b/>
                <w:bCs/>
              </w:rPr>
            </w:pPr>
            <w:r w:rsidRPr="0023170D">
              <w:rPr>
                <w:b/>
                <w:bCs/>
              </w:rPr>
              <w:t>Name of Waterbody</w:t>
            </w:r>
          </w:p>
        </w:tc>
        <w:tc>
          <w:tcPr>
            <w:tcW w:w="1830" w:type="dxa"/>
          </w:tcPr>
          <w:p w14:paraId="17C4C5C2" w14:textId="1C5E72AE" w:rsidR="00D705CE" w:rsidRPr="00D705CE" w:rsidRDefault="00D705CE" w:rsidP="00D705CE">
            <w:pPr>
              <w:rPr>
                <w:b/>
                <w:bCs/>
                <w:strike/>
              </w:rPr>
            </w:pPr>
            <w:r>
              <w:rPr>
                <w:b/>
                <w:bCs/>
              </w:rPr>
              <w:t>Year Last Reported</w:t>
            </w:r>
          </w:p>
        </w:tc>
        <w:tc>
          <w:tcPr>
            <w:tcW w:w="2115" w:type="dxa"/>
          </w:tcPr>
          <w:p w14:paraId="5736D8F2" w14:textId="760EB1FE" w:rsidR="00D705CE" w:rsidRDefault="00D705CE" w:rsidP="00D705CE">
            <w:pPr>
              <w:rPr>
                <w:b/>
                <w:bCs/>
              </w:rPr>
            </w:pPr>
            <w:r>
              <w:rPr>
                <w:b/>
                <w:bCs/>
              </w:rPr>
              <w:t>What is this water used for?</w:t>
            </w:r>
          </w:p>
        </w:tc>
        <w:tc>
          <w:tcPr>
            <w:tcW w:w="2115" w:type="dxa"/>
          </w:tcPr>
          <w:p w14:paraId="5C063FF7" w14:textId="51FD1B57" w:rsidR="00D705CE" w:rsidRDefault="00D705CE" w:rsidP="00D705CE">
            <w:pPr>
              <w:rPr>
                <w:b/>
                <w:bCs/>
              </w:rPr>
            </w:pPr>
            <w:r w:rsidRPr="5F672EB9">
              <w:rPr>
                <w:b/>
                <w:bCs/>
              </w:rPr>
              <w:t>Identified Issues</w:t>
            </w:r>
          </w:p>
        </w:tc>
      </w:tr>
      <w:tr w:rsidR="00D705CE" w14:paraId="77B5CA37" w14:textId="49B1D013" w:rsidTr="00D705CE">
        <w:tc>
          <w:tcPr>
            <w:tcW w:w="2154" w:type="dxa"/>
          </w:tcPr>
          <w:p w14:paraId="68E518A5" w14:textId="77777777" w:rsidR="00D705CE" w:rsidRDefault="00D705CE" w:rsidP="00D705CE">
            <w:pPr>
              <w:pStyle w:val="ListParagraph"/>
              <w:numPr>
                <w:ilvl w:val="0"/>
                <w:numId w:val="33"/>
              </w:numPr>
            </w:pPr>
          </w:p>
        </w:tc>
        <w:tc>
          <w:tcPr>
            <w:tcW w:w="1830" w:type="dxa"/>
          </w:tcPr>
          <w:p w14:paraId="4D60DD4C" w14:textId="7A439C8D" w:rsidR="00D705CE" w:rsidRDefault="00D705CE" w:rsidP="00D705CE"/>
        </w:tc>
        <w:tc>
          <w:tcPr>
            <w:tcW w:w="2115" w:type="dxa"/>
          </w:tcPr>
          <w:p w14:paraId="5E955C6C" w14:textId="77777777" w:rsidR="00D705CE" w:rsidRDefault="00D705CE" w:rsidP="00D705CE"/>
        </w:tc>
        <w:tc>
          <w:tcPr>
            <w:tcW w:w="2115" w:type="dxa"/>
          </w:tcPr>
          <w:p w14:paraId="43AEB93C" w14:textId="5F691D49" w:rsidR="00D705CE" w:rsidRDefault="00D705CE" w:rsidP="00D705CE"/>
        </w:tc>
      </w:tr>
      <w:tr w:rsidR="00D705CE" w14:paraId="51CC10EB" w14:textId="18893848" w:rsidTr="00D705CE">
        <w:tc>
          <w:tcPr>
            <w:tcW w:w="2154" w:type="dxa"/>
          </w:tcPr>
          <w:p w14:paraId="141B8F8D" w14:textId="77777777" w:rsidR="00D705CE" w:rsidRDefault="00D705CE" w:rsidP="00D705CE">
            <w:pPr>
              <w:pStyle w:val="ListParagraph"/>
              <w:numPr>
                <w:ilvl w:val="0"/>
                <w:numId w:val="33"/>
              </w:numPr>
            </w:pPr>
          </w:p>
        </w:tc>
        <w:tc>
          <w:tcPr>
            <w:tcW w:w="1830" w:type="dxa"/>
          </w:tcPr>
          <w:p w14:paraId="74DCF169" w14:textId="721B1E55" w:rsidR="00D705CE" w:rsidRDefault="00D705CE" w:rsidP="00D705CE"/>
        </w:tc>
        <w:tc>
          <w:tcPr>
            <w:tcW w:w="2115" w:type="dxa"/>
          </w:tcPr>
          <w:p w14:paraId="484D2C88" w14:textId="77777777" w:rsidR="00D705CE" w:rsidRDefault="00D705CE" w:rsidP="00D705CE"/>
        </w:tc>
        <w:tc>
          <w:tcPr>
            <w:tcW w:w="2115" w:type="dxa"/>
          </w:tcPr>
          <w:p w14:paraId="58C5A644" w14:textId="6C1DA4EE" w:rsidR="00D705CE" w:rsidRDefault="00D705CE" w:rsidP="00D705CE"/>
        </w:tc>
      </w:tr>
      <w:tr w:rsidR="00D705CE" w14:paraId="539E7DD3" w14:textId="4D330CC7" w:rsidTr="00D705CE">
        <w:tc>
          <w:tcPr>
            <w:tcW w:w="2154" w:type="dxa"/>
          </w:tcPr>
          <w:p w14:paraId="1CB1F166" w14:textId="77777777" w:rsidR="00D705CE" w:rsidRDefault="00D705CE" w:rsidP="00D705CE">
            <w:pPr>
              <w:pStyle w:val="ListParagraph"/>
              <w:numPr>
                <w:ilvl w:val="0"/>
                <w:numId w:val="33"/>
              </w:numPr>
            </w:pPr>
          </w:p>
        </w:tc>
        <w:tc>
          <w:tcPr>
            <w:tcW w:w="1830" w:type="dxa"/>
          </w:tcPr>
          <w:p w14:paraId="555100A7" w14:textId="3797E593" w:rsidR="00D705CE" w:rsidRDefault="00D705CE" w:rsidP="00D705CE"/>
        </w:tc>
        <w:tc>
          <w:tcPr>
            <w:tcW w:w="2115" w:type="dxa"/>
          </w:tcPr>
          <w:p w14:paraId="151B9678" w14:textId="77777777" w:rsidR="00D705CE" w:rsidRDefault="00D705CE" w:rsidP="00D705CE"/>
        </w:tc>
        <w:tc>
          <w:tcPr>
            <w:tcW w:w="2115" w:type="dxa"/>
          </w:tcPr>
          <w:p w14:paraId="594340F0" w14:textId="06E4DDBF" w:rsidR="00D705CE" w:rsidRDefault="00D705CE" w:rsidP="00D705CE"/>
        </w:tc>
      </w:tr>
      <w:tr w:rsidR="00D705CE" w14:paraId="55518087" w14:textId="0F025DED" w:rsidTr="00D705CE">
        <w:tc>
          <w:tcPr>
            <w:tcW w:w="2154" w:type="dxa"/>
          </w:tcPr>
          <w:p w14:paraId="024DE88A" w14:textId="77777777" w:rsidR="00D705CE" w:rsidRDefault="00D705CE" w:rsidP="00D705CE">
            <w:pPr>
              <w:pStyle w:val="ListParagraph"/>
              <w:numPr>
                <w:ilvl w:val="0"/>
                <w:numId w:val="33"/>
              </w:numPr>
            </w:pPr>
          </w:p>
        </w:tc>
        <w:tc>
          <w:tcPr>
            <w:tcW w:w="1830" w:type="dxa"/>
          </w:tcPr>
          <w:p w14:paraId="2CF78B52" w14:textId="26B65D6E" w:rsidR="00D705CE" w:rsidRDefault="00D705CE" w:rsidP="00D705CE"/>
        </w:tc>
        <w:tc>
          <w:tcPr>
            <w:tcW w:w="2115" w:type="dxa"/>
          </w:tcPr>
          <w:p w14:paraId="3C77E68E" w14:textId="77777777" w:rsidR="00D705CE" w:rsidRDefault="00D705CE" w:rsidP="00D705CE"/>
        </w:tc>
        <w:tc>
          <w:tcPr>
            <w:tcW w:w="2115" w:type="dxa"/>
          </w:tcPr>
          <w:p w14:paraId="3AF35C24" w14:textId="372C6051" w:rsidR="00D705CE" w:rsidRDefault="00D705CE" w:rsidP="00D705CE"/>
        </w:tc>
      </w:tr>
      <w:tr w:rsidR="00D705CE" w14:paraId="3FCADBB3" w14:textId="0D97219D" w:rsidTr="00D705CE">
        <w:tc>
          <w:tcPr>
            <w:tcW w:w="2154" w:type="dxa"/>
          </w:tcPr>
          <w:p w14:paraId="32BC9D1F" w14:textId="77777777" w:rsidR="00D705CE" w:rsidRDefault="00D705CE" w:rsidP="00D705CE">
            <w:pPr>
              <w:pStyle w:val="ListParagraph"/>
              <w:numPr>
                <w:ilvl w:val="0"/>
                <w:numId w:val="33"/>
              </w:numPr>
            </w:pPr>
          </w:p>
        </w:tc>
        <w:tc>
          <w:tcPr>
            <w:tcW w:w="1830" w:type="dxa"/>
          </w:tcPr>
          <w:p w14:paraId="663F9E38" w14:textId="26B9A541" w:rsidR="00D705CE" w:rsidRDefault="00D705CE" w:rsidP="00D705CE"/>
        </w:tc>
        <w:tc>
          <w:tcPr>
            <w:tcW w:w="2115" w:type="dxa"/>
          </w:tcPr>
          <w:p w14:paraId="189EA0F9" w14:textId="77777777" w:rsidR="00D705CE" w:rsidRDefault="00D705CE" w:rsidP="00D705CE"/>
        </w:tc>
        <w:tc>
          <w:tcPr>
            <w:tcW w:w="2115" w:type="dxa"/>
          </w:tcPr>
          <w:p w14:paraId="3D5D128B" w14:textId="51648712" w:rsidR="00D705CE" w:rsidRDefault="00D705CE" w:rsidP="00D705CE"/>
        </w:tc>
      </w:tr>
    </w:tbl>
    <w:p w14:paraId="3A2AFA3A" w14:textId="1B41CB56" w:rsidR="0010372D" w:rsidRDefault="00E90CC3" w:rsidP="0014293F">
      <w:pPr>
        <w:pStyle w:val="ListParagraph"/>
        <w:numPr>
          <w:ilvl w:val="0"/>
          <w:numId w:val="33"/>
        </w:numPr>
      </w:pPr>
      <w:r>
        <w:t xml:space="preserve">Click on the </w:t>
      </w:r>
      <w:r w:rsidR="00DD4E30" w:rsidRPr="0014293F">
        <w:rPr>
          <w:b/>
          <w:bCs/>
        </w:rPr>
        <w:t>Potomac DC</w:t>
      </w:r>
      <w:r w:rsidR="00DD4E30" w:rsidRPr="00DD4E30">
        <w:t xml:space="preserve"> </w:t>
      </w:r>
      <w:r w:rsidR="00AF7128" w:rsidRPr="00AF7128">
        <w:t>(District Waterbody ID: DCPMS00E_02)</w:t>
      </w:r>
      <w:r w:rsidR="00AF7128">
        <w:t xml:space="preserve"> </w:t>
      </w:r>
      <w:r>
        <w:t xml:space="preserve">portion of the waterbody (outlined in blue on the map). </w:t>
      </w:r>
      <w:r w:rsidR="00583805">
        <w:t xml:space="preserve">Then click on the </w:t>
      </w:r>
      <w:r w:rsidR="00583805" w:rsidRPr="0014293F">
        <w:rPr>
          <w:b/>
          <w:bCs/>
        </w:rPr>
        <w:t xml:space="preserve">Waterbody </w:t>
      </w:r>
      <w:r w:rsidR="00993290" w:rsidRPr="0014293F">
        <w:rPr>
          <w:b/>
          <w:bCs/>
        </w:rPr>
        <w:t>R</w:t>
      </w:r>
      <w:r w:rsidR="00583805" w:rsidRPr="0014293F">
        <w:rPr>
          <w:b/>
          <w:bCs/>
        </w:rPr>
        <w:t>eport</w:t>
      </w:r>
      <w:r w:rsidR="00583805" w:rsidRPr="00562DD5">
        <w:t xml:space="preserve"> </w:t>
      </w:r>
      <w:r w:rsidR="00583805">
        <w:t xml:space="preserve">for this location. </w:t>
      </w:r>
      <w:r w:rsidR="00AE5218">
        <w:t xml:space="preserve">Fill out the chart below </w:t>
      </w:r>
      <w:r w:rsidR="00BA4705">
        <w:t>with</w:t>
      </w:r>
      <w:r w:rsidR="00AE5218">
        <w:t xml:space="preserve"> the</w:t>
      </w:r>
      <w:r>
        <w:t xml:space="preserve"> water quality </w:t>
      </w:r>
      <w:r w:rsidR="00993290">
        <w:t>issues</w:t>
      </w:r>
      <w:r>
        <w:t xml:space="preserve"> </w:t>
      </w:r>
      <w:r w:rsidR="00AE5218">
        <w:t xml:space="preserve">that </w:t>
      </w:r>
      <w:r>
        <w:t>have been identified for this waterbody</w:t>
      </w:r>
      <w:r w:rsidR="004D6DF5">
        <w:t xml:space="preserve"> and the probable sources</w:t>
      </w:r>
      <w:r w:rsidR="00E757E5">
        <w:t xml:space="preserve"> contributing to impairment</w:t>
      </w:r>
      <w:r w:rsidR="004B7AD6">
        <w:t xml:space="preserve"> (Note: </w:t>
      </w:r>
      <w:r w:rsidR="004B0A20">
        <w:t xml:space="preserve">some </w:t>
      </w:r>
      <w:r w:rsidR="004B7AD6" w:rsidRPr="004B7AD6">
        <w:t xml:space="preserve">states </w:t>
      </w:r>
      <w:r w:rsidR="004B0A20">
        <w:t xml:space="preserve">do not provide information on </w:t>
      </w:r>
      <w:r w:rsidR="004B7AD6" w:rsidRPr="004B7AD6">
        <w:t>probable</w:t>
      </w:r>
      <w:r w:rsidR="004B7AD6">
        <w:t xml:space="preserve"> sources)</w:t>
      </w:r>
      <w:r w:rsidR="00AE5218">
        <w:t>.</w:t>
      </w:r>
    </w:p>
    <w:p w14:paraId="66DE7992" w14:textId="4AB3DB80" w:rsidR="003E46E1" w:rsidRDefault="003E46E1" w:rsidP="003E46E1"/>
    <w:p w14:paraId="70F889D9" w14:textId="09CD4D8F" w:rsidR="003E46E1" w:rsidRDefault="003E46E1" w:rsidP="003E46E1"/>
    <w:p w14:paraId="24252704" w14:textId="77777777" w:rsidR="003E46E1" w:rsidRDefault="003E46E1" w:rsidP="003E46E1"/>
    <w:p w14:paraId="7CB1BB84" w14:textId="5D771F4D" w:rsidR="004D6DF5" w:rsidRDefault="004D6DF5" w:rsidP="004D6DF5"/>
    <w:p w14:paraId="3DF8A4CA" w14:textId="06D6AEBB" w:rsidR="004D6DF5" w:rsidRDefault="004D6DF5" w:rsidP="004D6DF5"/>
    <w:tbl>
      <w:tblPr>
        <w:tblStyle w:val="TableGrid"/>
        <w:tblW w:w="10028" w:type="dxa"/>
        <w:tblLook w:val="04A0" w:firstRow="1" w:lastRow="0" w:firstColumn="1" w:lastColumn="0" w:noHBand="0" w:noVBand="1"/>
      </w:tblPr>
      <w:tblGrid>
        <w:gridCol w:w="3264"/>
        <w:gridCol w:w="3301"/>
        <w:gridCol w:w="3463"/>
      </w:tblGrid>
      <w:tr w:rsidR="00985AAE" w14:paraId="68398478" w14:textId="77777777" w:rsidTr="00934244">
        <w:trPr>
          <w:trHeight w:val="261"/>
        </w:trPr>
        <w:tc>
          <w:tcPr>
            <w:tcW w:w="3264" w:type="dxa"/>
          </w:tcPr>
          <w:p w14:paraId="7372980A" w14:textId="3D51E596" w:rsidR="00985AAE" w:rsidRPr="004D6DF5" w:rsidRDefault="00B9422C" w:rsidP="5F672EB9">
            <w:pPr>
              <w:rPr>
                <w:b/>
                <w:bCs/>
              </w:rPr>
            </w:pPr>
            <w:r>
              <w:rPr>
                <w:b/>
                <w:bCs/>
              </w:rPr>
              <w:lastRenderedPageBreak/>
              <w:t xml:space="preserve">Impaired </w:t>
            </w:r>
            <w:r w:rsidR="00CC7E8C">
              <w:rPr>
                <w:b/>
                <w:bCs/>
              </w:rPr>
              <w:t>Designated Use</w:t>
            </w:r>
          </w:p>
        </w:tc>
        <w:tc>
          <w:tcPr>
            <w:tcW w:w="3301" w:type="dxa"/>
          </w:tcPr>
          <w:p w14:paraId="51F6C623" w14:textId="09E18EED" w:rsidR="00985AAE" w:rsidRPr="004D6DF5" w:rsidRDefault="007C4EEB">
            <w:pPr>
              <w:rPr>
                <w:b/>
                <w:bCs/>
              </w:rPr>
            </w:pPr>
            <w:r>
              <w:rPr>
                <w:b/>
                <w:bCs/>
              </w:rPr>
              <w:t>Impaired Parameter</w:t>
            </w:r>
            <w:r w:rsidR="001B5576">
              <w:rPr>
                <w:b/>
                <w:bCs/>
              </w:rPr>
              <w:t>(</w:t>
            </w:r>
            <w:r>
              <w:rPr>
                <w:b/>
                <w:bCs/>
              </w:rPr>
              <w:t>s</w:t>
            </w:r>
            <w:r w:rsidR="001B5576">
              <w:rPr>
                <w:b/>
                <w:bCs/>
              </w:rPr>
              <w:t>)</w:t>
            </w:r>
          </w:p>
        </w:tc>
        <w:tc>
          <w:tcPr>
            <w:tcW w:w="3463" w:type="dxa"/>
          </w:tcPr>
          <w:p w14:paraId="031C1AB7" w14:textId="6AB73151" w:rsidR="00985AAE" w:rsidRPr="004D6DF5" w:rsidRDefault="12D5AC26">
            <w:pPr>
              <w:rPr>
                <w:b/>
                <w:bCs/>
              </w:rPr>
            </w:pPr>
            <w:r w:rsidRPr="5F672EB9">
              <w:rPr>
                <w:b/>
                <w:bCs/>
              </w:rPr>
              <w:t xml:space="preserve">Probable source(s) </w:t>
            </w:r>
            <w:r w:rsidR="008E30C6">
              <w:rPr>
                <w:b/>
                <w:bCs/>
              </w:rPr>
              <w:t>contributing to impairment</w:t>
            </w:r>
          </w:p>
        </w:tc>
      </w:tr>
      <w:tr w:rsidR="00985AAE" w14:paraId="540D912F" w14:textId="77777777" w:rsidTr="00934244">
        <w:trPr>
          <w:trHeight w:val="506"/>
        </w:trPr>
        <w:tc>
          <w:tcPr>
            <w:tcW w:w="3264" w:type="dxa"/>
          </w:tcPr>
          <w:p w14:paraId="367391F1" w14:textId="77777777" w:rsidR="00985AAE" w:rsidRDefault="00985AAE" w:rsidP="004D6DF5"/>
        </w:tc>
        <w:tc>
          <w:tcPr>
            <w:tcW w:w="3301" w:type="dxa"/>
          </w:tcPr>
          <w:p w14:paraId="019BCCF6" w14:textId="1A6882EE" w:rsidR="00985AAE" w:rsidRDefault="00985AAE" w:rsidP="004D6DF5"/>
        </w:tc>
        <w:tc>
          <w:tcPr>
            <w:tcW w:w="3463" w:type="dxa"/>
          </w:tcPr>
          <w:p w14:paraId="6E5FEEF2" w14:textId="77777777" w:rsidR="00985AAE" w:rsidRDefault="00985AAE"/>
          <w:p w14:paraId="5112A9EC" w14:textId="0E6907E1" w:rsidR="00985AAE" w:rsidRDefault="00985AAE"/>
        </w:tc>
      </w:tr>
      <w:tr w:rsidR="00985AAE" w14:paraId="00B2CCED" w14:textId="77777777" w:rsidTr="00934244">
        <w:trPr>
          <w:trHeight w:val="523"/>
        </w:trPr>
        <w:tc>
          <w:tcPr>
            <w:tcW w:w="3264" w:type="dxa"/>
          </w:tcPr>
          <w:p w14:paraId="7A919C1D" w14:textId="77777777" w:rsidR="00985AAE" w:rsidRDefault="00985AAE" w:rsidP="004D6DF5"/>
        </w:tc>
        <w:tc>
          <w:tcPr>
            <w:tcW w:w="3301" w:type="dxa"/>
          </w:tcPr>
          <w:p w14:paraId="2787A433" w14:textId="2819A311" w:rsidR="00985AAE" w:rsidRDefault="00985AAE" w:rsidP="004D6DF5"/>
        </w:tc>
        <w:tc>
          <w:tcPr>
            <w:tcW w:w="3463" w:type="dxa"/>
          </w:tcPr>
          <w:p w14:paraId="58C0D1F5" w14:textId="77777777" w:rsidR="00985AAE" w:rsidRDefault="00985AAE"/>
          <w:p w14:paraId="19B2F020" w14:textId="715EB132" w:rsidR="00985AAE" w:rsidRDefault="00985AAE"/>
        </w:tc>
      </w:tr>
      <w:tr w:rsidR="00985AAE" w14:paraId="1D89B347" w14:textId="77777777" w:rsidTr="00934244">
        <w:trPr>
          <w:trHeight w:val="523"/>
        </w:trPr>
        <w:tc>
          <w:tcPr>
            <w:tcW w:w="3264" w:type="dxa"/>
          </w:tcPr>
          <w:p w14:paraId="56E4D651" w14:textId="77777777" w:rsidR="00985AAE" w:rsidRDefault="00985AAE" w:rsidP="004D6DF5"/>
        </w:tc>
        <w:tc>
          <w:tcPr>
            <w:tcW w:w="3301" w:type="dxa"/>
          </w:tcPr>
          <w:p w14:paraId="666C56A5" w14:textId="706E69FC" w:rsidR="00985AAE" w:rsidRDefault="00985AAE" w:rsidP="004D6DF5"/>
        </w:tc>
        <w:tc>
          <w:tcPr>
            <w:tcW w:w="3463" w:type="dxa"/>
          </w:tcPr>
          <w:p w14:paraId="54B1E5ED" w14:textId="77777777" w:rsidR="00985AAE" w:rsidRDefault="00985AAE"/>
          <w:p w14:paraId="6544DAC5" w14:textId="78439B83" w:rsidR="00985AAE" w:rsidRDefault="00985AAE"/>
        </w:tc>
      </w:tr>
      <w:tr w:rsidR="00985AAE" w14:paraId="6EEBEE47" w14:textId="77777777" w:rsidTr="00934244">
        <w:trPr>
          <w:trHeight w:val="506"/>
        </w:trPr>
        <w:tc>
          <w:tcPr>
            <w:tcW w:w="3264" w:type="dxa"/>
          </w:tcPr>
          <w:p w14:paraId="4798EEF4" w14:textId="77777777" w:rsidR="00985AAE" w:rsidRDefault="00985AAE" w:rsidP="004D6DF5"/>
        </w:tc>
        <w:tc>
          <w:tcPr>
            <w:tcW w:w="3301" w:type="dxa"/>
          </w:tcPr>
          <w:p w14:paraId="46AF59FF" w14:textId="77AD1F5B" w:rsidR="00985AAE" w:rsidRDefault="00985AAE" w:rsidP="004D6DF5"/>
        </w:tc>
        <w:tc>
          <w:tcPr>
            <w:tcW w:w="3463" w:type="dxa"/>
          </w:tcPr>
          <w:p w14:paraId="5CE940DB" w14:textId="77777777" w:rsidR="00985AAE" w:rsidRDefault="00985AAE"/>
          <w:p w14:paraId="501C761C" w14:textId="47CEA052" w:rsidR="00985AAE" w:rsidRDefault="00985AAE"/>
        </w:tc>
      </w:tr>
      <w:tr w:rsidR="00985AAE" w14:paraId="1014E12A" w14:textId="77777777" w:rsidTr="00934244">
        <w:trPr>
          <w:trHeight w:val="523"/>
        </w:trPr>
        <w:tc>
          <w:tcPr>
            <w:tcW w:w="3264" w:type="dxa"/>
          </w:tcPr>
          <w:p w14:paraId="4EDB2768" w14:textId="77777777" w:rsidR="00985AAE" w:rsidRDefault="00985AAE" w:rsidP="004D6DF5"/>
        </w:tc>
        <w:tc>
          <w:tcPr>
            <w:tcW w:w="3301" w:type="dxa"/>
          </w:tcPr>
          <w:p w14:paraId="6C211F63" w14:textId="0A21D453" w:rsidR="00985AAE" w:rsidRDefault="00985AAE" w:rsidP="004D6DF5"/>
        </w:tc>
        <w:tc>
          <w:tcPr>
            <w:tcW w:w="3463" w:type="dxa"/>
          </w:tcPr>
          <w:p w14:paraId="29DA3555" w14:textId="77777777" w:rsidR="00985AAE" w:rsidRDefault="00985AAE"/>
          <w:p w14:paraId="4DBE1412" w14:textId="7B69EDF1" w:rsidR="00985AAE" w:rsidRDefault="00985AAE"/>
        </w:tc>
      </w:tr>
      <w:tr w:rsidR="00985AAE" w14:paraId="181A42EB" w14:textId="77777777" w:rsidTr="00934244">
        <w:trPr>
          <w:trHeight w:val="506"/>
        </w:trPr>
        <w:tc>
          <w:tcPr>
            <w:tcW w:w="3264" w:type="dxa"/>
          </w:tcPr>
          <w:p w14:paraId="71AF268B" w14:textId="77777777" w:rsidR="00985AAE" w:rsidRDefault="00985AAE" w:rsidP="004D6DF5"/>
        </w:tc>
        <w:tc>
          <w:tcPr>
            <w:tcW w:w="3301" w:type="dxa"/>
          </w:tcPr>
          <w:p w14:paraId="0C0ECDF2" w14:textId="73DFF461" w:rsidR="00985AAE" w:rsidRDefault="00985AAE" w:rsidP="004D6DF5"/>
        </w:tc>
        <w:tc>
          <w:tcPr>
            <w:tcW w:w="3463" w:type="dxa"/>
          </w:tcPr>
          <w:p w14:paraId="3C5B2B7D" w14:textId="77777777" w:rsidR="00985AAE" w:rsidRDefault="00985AAE"/>
          <w:p w14:paraId="2EFF6D8B" w14:textId="333CBE3E" w:rsidR="00985AAE" w:rsidRDefault="00985AAE"/>
        </w:tc>
      </w:tr>
    </w:tbl>
    <w:p w14:paraId="23F24E1B" w14:textId="51C2BC33" w:rsidR="00677F9D" w:rsidRDefault="00677F9D"/>
    <w:p w14:paraId="52014316" w14:textId="77777777" w:rsidR="003E46E1" w:rsidRPr="00AE5218" w:rsidRDefault="003E46E1" w:rsidP="003E46E1"/>
    <w:p w14:paraId="65CBEEE2" w14:textId="3172A776" w:rsidR="00AE5218" w:rsidRPr="004F3ECB" w:rsidRDefault="00862B9E" w:rsidP="00AE5218">
      <w:pPr>
        <w:rPr>
          <w:b/>
          <w:bCs/>
          <w:color w:val="0070C0"/>
          <w:sz w:val="28"/>
          <w:szCs w:val="28"/>
        </w:rPr>
      </w:pPr>
      <w:r w:rsidRPr="004F3ECB">
        <w:rPr>
          <w:b/>
          <w:bCs/>
          <w:color w:val="0070C0"/>
          <w:sz w:val="28"/>
          <w:szCs w:val="28"/>
        </w:rPr>
        <w:t>Overview</w:t>
      </w:r>
      <w:r w:rsidR="00262349" w:rsidRPr="004F3ECB">
        <w:rPr>
          <w:b/>
          <w:bCs/>
          <w:color w:val="0070C0"/>
          <w:sz w:val="28"/>
          <w:szCs w:val="28"/>
        </w:rPr>
        <w:t xml:space="preserve"> </w:t>
      </w:r>
      <w:r w:rsidR="006053D2">
        <w:rPr>
          <w:b/>
          <w:bCs/>
          <w:color w:val="0070C0"/>
          <w:sz w:val="28"/>
          <w:szCs w:val="28"/>
        </w:rPr>
        <w:t>Tab</w:t>
      </w:r>
    </w:p>
    <w:p w14:paraId="79425AC3" w14:textId="46359B8E" w:rsidR="00AE5218" w:rsidRDefault="00AB363A" w:rsidP="00AE5218">
      <w:pPr>
        <w:pStyle w:val="ListParagraph"/>
        <w:numPr>
          <w:ilvl w:val="0"/>
          <w:numId w:val="33"/>
        </w:numPr>
      </w:pPr>
      <w:r>
        <w:t xml:space="preserve">Return to the Overview Tab. </w:t>
      </w:r>
      <w:r w:rsidR="00AE5218" w:rsidRPr="00AE5218">
        <w:t xml:space="preserve">Who are </w:t>
      </w:r>
      <w:r w:rsidR="00677F9D" w:rsidRPr="00AE5218">
        <w:t xml:space="preserve">the permitted dischargers for this </w:t>
      </w:r>
      <w:r w:rsidR="006A325B" w:rsidRPr="00AE5218">
        <w:t>water</w:t>
      </w:r>
      <w:r w:rsidR="006A325B">
        <w:t>shed</w:t>
      </w:r>
      <w:r w:rsidR="00677F9D" w:rsidRPr="00AE5218">
        <w:t xml:space="preserve">? Do any of the dischargers have violations? </w:t>
      </w:r>
      <w:r w:rsidR="006F4C38">
        <w:t xml:space="preserve">If yes, </w:t>
      </w:r>
      <w:r w:rsidR="00723FB7" w:rsidRPr="00AE5218">
        <w:t>navigate to the facility report</w:t>
      </w:r>
      <w:r w:rsidR="00723FB7">
        <w:t xml:space="preserve">. </w:t>
      </w:r>
      <w:r w:rsidR="00C965C4">
        <w:t>On the facility report page, w</w:t>
      </w:r>
      <w:r w:rsidR="004C3398">
        <w:t>h</w:t>
      </w:r>
      <w:r w:rsidR="004C0B28">
        <w:t xml:space="preserve">at is the name of the </w:t>
      </w:r>
      <w:r w:rsidR="004C3398">
        <w:t>statute</w:t>
      </w:r>
      <w:r w:rsidR="00153059">
        <w:t>(</w:t>
      </w:r>
      <w:r w:rsidR="004C3398">
        <w:t>s</w:t>
      </w:r>
      <w:r w:rsidR="00153059">
        <w:t>)</w:t>
      </w:r>
      <w:r w:rsidR="004C0B28">
        <w:t xml:space="preserve"> that the discharger has violated (Hint: See the </w:t>
      </w:r>
      <w:r w:rsidR="004C0B28" w:rsidRPr="00934244">
        <w:rPr>
          <w:i/>
          <w:iCs/>
        </w:rPr>
        <w:t>Enforcement and Compliance Summary</w:t>
      </w:r>
      <w:r w:rsidR="004C0B28">
        <w:t xml:space="preserve"> table)?</w:t>
      </w:r>
      <w:r w:rsidR="00153059">
        <w:t xml:space="preserve"> </w:t>
      </w:r>
      <w:r w:rsidR="004C3398">
        <w:t xml:space="preserve"> </w:t>
      </w:r>
      <w:r w:rsidR="008A330E">
        <w:t>Next</w:t>
      </w:r>
      <w:r w:rsidR="00677F9D" w:rsidRPr="00AE5218">
        <w:t xml:space="preserve">, </w:t>
      </w:r>
      <w:r w:rsidR="00723FB7">
        <w:t>list the</w:t>
      </w:r>
      <w:r w:rsidR="00677F9D" w:rsidRPr="00AE5218">
        <w:t xml:space="preserve"> </w:t>
      </w:r>
      <w:r w:rsidR="00863FDB">
        <w:t xml:space="preserve">specific </w:t>
      </w:r>
      <w:r w:rsidR="00EE7B0D">
        <w:t>pollutants</w:t>
      </w:r>
      <w:r w:rsidR="00863FDB">
        <w:t xml:space="preserve"> and date ranges</w:t>
      </w:r>
      <w:r w:rsidR="00EE7B0D">
        <w:t xml:space="preserve"> associated with the</w:t>
      </w:r>
      <w:r w:rsidR="00EE7B0D" w:rsidRPr="00AE5218">
        <w:t xml:space="preserve"> </w:t>
      </w:r>
      <w:r w:rsidR="00677F9D" w:rsidRPr="00AE5218">
        <w:t>violations</w:t>
      </w:r>
      <w:r w:rsidR="00863FDB">
        <w:t xml:space="preserve"> </w:t>
      </w:r>
      <w:r w:rsidR="005B4DDB">
        <w:t>(</w:t>
      </w:r>
      <w:r w:rsidR="004C3398" w:rsidRPr="0014293F">
        <w:rPr>
          <w:b/>
          <w:bCs/>
        </w:rPr>
        <w:t>Hint:</w:t>
      </w:r>
      <w:r w:rsidR="004C3398">
        <w:t xml:space="preserve"> Review the </w:t>
      </w:r>
      <w:r w:rsidR="005B4DDB" w:rsidRPr="00934244">
        <w:rPr>
          <w:i/>
          <w:iCs/>
        </w:rPr>
        <w:t>Three-Year Compliance History by Quarter</w:t>
      </w:r>
      <w:r w:rsidR="004C0B28">
        <w:t xml:space="preserve"> table</w:t>
      </w:r>
      <w:r w:rsidR="005B4DDB">
        <w:t>)</w:t>
      </w:r>
      <w:r>
        <w:t>.</w:t>
      </w:r>
    </w:p>
    <w:p w14:paraId="1D9A23C5" w14:textId="3D5B0193" w:rsidR="003E46E1" w:rsidRDefault="003E46E1" w:rsidP="00AE5218"/>
    <w:p w14:paraId="12C76B60" w14:textId="792AA199" w:rsidR="003E46E1" w:rsidRDefault="00222718" w:rsidP="0014293F">
      <w:pPr>
        <w:pStyle w:val="ListParagraph"/>
        <w:numPr>
          <w:ilvl w:val="0"/>
          <w:numId w:val="33"/>
        </w:numPr>
      </w:pPr>
      <w:r>
        <w:t>Click on the arrow shown to view the upstream watershe</w:t>
      </w:r>
      <w:r w:rsidR="004A3BEB">
        <w:t xml:space="preserve">d. Then click inside the upstream watershed to change your location. </w:t>
      </w:r>
      <w:r w:rsidR="00677F9D" w:rsidRPr="00AE5218">
        <w:t>Can you find anything happening in the upstream watershed that may be affecting</w:t>
      </w:r>
      <w:r w:rsidR="00936DAE">
        <w:t xml:space="preserve"> your waters downstream?</w:t>
      </w:r>
    </w:p>
    <w:p w14:paraId="407CACDB" w14:textId="1E54936C" w:rsidR="00936DAE" w:rsidRDefault="00936DAE" w:rsidP="0046310F">
      <w:r>
        <w:rPr>
          <w:noProof/>
        </w:rPr>
        <w:drawing>
          <wp:inline distT="0" distB="0" distL="0" distR="0" wp14:anchorId="2DA86A75" wp14:editId="6CC11998">
            <wp:extent cx="3860157" cy="2618088"/>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7">
                      <a:extLst>
                        <a:ext uri="{28A0092B-C50C-407E-A947-70E740481C1C}">
                          <a14:useLocalDpi xmlns:a14="http://schemas.microsoft.com/office/drawing/2010/main" val="0"/>
                        </a:ext>
                      </a:extLst>
                    </a:blip>
                    <a:stretch>
                      <a:fillRect/>
                    </a:stretch>
                  </pic:blipFill>
                  <pic:spPr>
                    <a:xfrm>
                      <a:off x="0" y="0"/>
                      <a:ext cx="3865434" cy="2621667"/>
                    </a:xfrm>
                    <a:prstGeom prst="rect">
                      <a:avLst/>
                    </a:prstGeom>
                  </pic:spPr>
                </pic:pic>
              </a:graphicData>
            </a:graphic>
          </wp:inline>
        </w:drawing>
      </w:r>
    </w:p>
    <w:p w14:paraId="35F7EF6B" w14:textId="77777777" w:rsidR="00936DAE" w:rsidRDefault="00936DAE" w:rsidP="00936DAE"/>
    <w:p w14:paraId="05A1BF72" w14:textId="77777777" w:rsidR="00936DAE" w:rsidRPr="00AE5218" w:rsidRDefault="00936DAE" w:rsidP="00936DAE">
      <w:pPr>
        <w:pStyle w:val="ListParagraph"/>
        <w:ind w:left="360"/>
        <w:jc w:val="center"/>
      </w:pPr>
    </w:p>
    <w:p w14:paraId="51E1CCA6" w14:textId="6DBA02E8" w:rsidR="001B1EB7" w:rsidRDefault="00B3549C" w:rsidP="0014293F">
      <w:pPr>
        <w:pStyle w:val="ListParagraph"/>
        <w:numPr>
          <w:ilvl w:val="0"/>
          <w:numId w:val="33"/>
        </w:numPr>
      </w:pPr>
      <w:r>
        <w:t>On the overview tab, h</w:t>
      </w:r>
      <w:r w:rsidR="004D6DF5" w:rsidRPr="00AE5218">
        <w:t>ow many monitoring</w:t>
      </w:r>
      <w:r w:rsidR="004D6DF5">
        <w:t xml:space="preserve"> </w:t>
      </w:r>
      <w:r w:rsidR="00A66C00">
        <w:t>locations</w:t>
      </w:r>
      <w:r w:rsidR="004D6DF5">
        <w:t xml:space="preserve"> are there in th</w:t>
      </w:r>
      <w:r w:rsidR="008B20EC">
        <w:t>is</w:t>
      </w:r>
      <w:r w:rsidR="004D6DF5">
        <w:t xml:space="preserve"> watershed?</w:t>
      </w:r>
      <w:r w:rsidR="001B1EB7">
        <w:t xml:space="preserve"> Toggle on the current water conditions. </w:t>
      </w:r>
      <w:r w:rsidR="00AA1470">
        <w:t xml:space="preserve">What is the latest measurement for gage height (water level)? </w:t>
      </w:r>
    </w:p>
    <w:p w14:paraId="65803D69" w14:textId="1EFCAF52" w:rsidR="0014293F" w:rsidRDefault="0014293F" w:rsidP="0014293F">
      <w:r>
        <w:rPr>
          <w:noProof/>
        </w:rPr>
        <mc:AlternateContent>
          <mc:Choice Requires="wps">
            <w:drawing>
              <wp:anchor distT="0" distB="0" distL="114300" distR="114300" simplePos="0" relativeHeight="251658254" behindDoc="0" locked="0" layoutInCell="1" allowOverlap="1" wp14:anchorId="5EDEA2D8" wp14:editId="166415BA">
                <wp:simplePos x="0" y="0"/>
                <wp:positionH relativeFrom="column">
                  <wp:posOffset>-27432</wp:posOffset>
                </wp:positionH>
                <wp:positionV relativeFrom="paragraph">
                  <wp:posOffset>41529</wp:posOffset>
                </wp:positionV>
                <wp:extent cx="6912864" cy="14630"/>
                <wp:effectExtent l="0" t="0" r="21590" b="23495"/>
                <wp:wrapNone/>
                <wp:docPr id="18" name="Straight Connector 18"/>
                <wp:cNvGraphicFramePr/>
                <a:graphic xmlns:a="http://schemas.openxmlformats.org/drawingml/2006/main">
                  <a:graphicData uri="http://schemas.microsoft.com/office/word/2010/wordprocessingShape">
                    <wps:wsp>
                      <wps:cNvCnPr/>
                      <wps:spPr>
                        <a:xfrm flipV="1">
                          <a:off x="0" y="0"/>
                          <a:ext cx="6912864" cy="146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BD0287" id="Straight Connector 18" o:spid="_x0000_s1026" style="position:absolute;flip:y;z-index:251658254;visibility:visible;mso-wrap-style:square;mso-wrap-distance-left:9pt;mso-wrap-distance-top:0;mso-wrap-distance-right:9pt;mso-wrap-distance-bottom:0;mso-position-horizontal:absolute;mso-position-horizontal-relative:text;mso-position-vertical:absolute;mso-position-vertical-relative:text" from="-2.15pt,3.25pt" to="542.15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" strokecolor="#4472c4 [3204]" strokeweight=".5pt">
                <v:stroke joinstyle="miter"/>
              </v:line>
            </w:pict>
          </mc:Fallback>
        </mc:AlternateContent>
      </w:r>
    </w:p>
    <w:p w14:paraId="41F89347" w14:textId="27E9D2F9" w:rsidR="00AE5218" w:rsidRPr="004F3ECB" w:rsidRDefault="004F3ECB" w:rsidP="00AE5218">
      <w:pPr>
        <w:rPr>
          <w:b/>
          <w:bCs/>
          <w:color w:val="0070C0"/>
          <w:sz w:val="28"/>
          <w:szCs w:val="28"/>
        </w:rPr>
      </w:pPr>
      <w:r w:rsidRPr="004F3ECB">
        <w:rPr>
          <w:b/>
          <w:bCs/>
          <w:color w:val="0070C0"/>
          <w:sz w:val="28"/>
          <w:szCs w:val="28"/>
        </w:rPr>
        <w:t xml:space="preserve">Monitoring Tab </w:t>
      </w:r>
    </w:p>
    <w:p w14:paraId="62FA8E93" w14:textId="06D0DC38" w:rsidR="00AE5218" w:rsidRDefault="008031EB" w:rsidP="0014293F">
      <w:pPr>
        <w:pStyle w:val="ListParagraph"/>
        <w:numPr>
          <w:ilvl w:val="0"/>
          <w:numId w:val="33"/>
        </w:numPr>
      </w:pPr>
      <w:r>
        <w:t>Navigate to the monitoring tab</w:t>
      </w:r>
      <w:r w:rsidR="004F3ECB">
        <w:t xml:space="preserve">. </w:t>
      </w:r>
      <w:r w:rsidR="00C75F58">
        <w:t xml:space="preserve">Name </w:t>
      </w:r>
      <w:r w:rsidR="008804C1">
        <w:t xml:space="preserve">3 </w:t>
      </w:r>
      <w:r w:rsidR="0063693D">
        <w:t xml:space="preserve">different </w:t>
      </w:r>
      <w:r w:rsidR="008804C1">
        <w:t>organizations monitoring in the area</w:t>
      </w:r>
      <w:r w:rsidR="002D48AE">
        <w:t>.</w:t>
      </w:r>
      <w:r w:rsidR="0056156E">
        <w:t xml:space="preserve"> </w:t>
      </w:r>
      <w:r w:rsidR="00C13B19">
        <w:t xml:space="preserve">What characteristic groups </w:t>
      </w:r>
      <w:r w:rsidR="00D81653">
        <w:t>are being monitored by each organization?</w:t>
      </w:r>
    </w:p>
    <w:p w14:paraId="7A0DA437" w14:textId="0AFE61FF" w:rsidR="00974519" w:rsidRDefault="00974519" w:rsidP="00974519"/>
    <w:p w14:paraId="5C02362C" w14:textId="6B1D50EA" w:rsidR="00974519" w:rsidRDefault="00974519" w:rsidP="0014293F">
      <w:pPr>
        <w:pStyle w:val="ListParagraph"/>
        <w:numPr>
          <w:ilvl w:val="0"/>
          <w:numId w:val="33"/>
        </w:numPr>
      </w:pPr>
      <w:r>
        <w:t xml:space="preserve">How many locations have sampling data on </w:t>
      </w:r>
      <w:r w:rsidRPr="00C63F5B">
        <w:rPr>
          <w:b/>
          <w:bCs/>
        </w:rPr>
        <w:t>nutrients</w:t>
      </w:r>
      <w:r>
        <w:t xml:space="preserve">? What about </w:t>
      </w:r>
      <w:r w:rsidRPr="00C63F5B">
        <w:rPr>
          <w:b/>
          <w:bCs/>
        </w:rPr>
        <w:t>metals</w:t>
      </w:r>
      <w:r>
        <w:t>?</w:t>
      </w:r>
    </w:p>
    <w:p w14:paraId="0A7B7982" w14:textId="77777777" w:rsidR="00C63F5B" w:rsidRDefault="00C63F5B" w:rsidP="00C63F5B">
      <w:pPr>
        <w:pStyle w:val="ListParagraph"/>
      </w:pPr>
    </w:p>
    <w:p w14:paraId="5EB6161F" w14:textId="77777777" w:rsidR="00C63F5B" w:rsidRDefault="00C63F5B" w:rsidP="00C63F5B">
      <w:pPr>
        <w:pStyle w:val="ListParagraph"/>
        <w:ind w:left="360"/>
      </w:pPr>
    </w:p>
    <w:p w14:paraId="39CF6889" w14:textId="6BBE3727" w:rsidR="00C63F5B" w:rsidRDefault="00C63F5B" w:rsidP="00C63F5B">
      <w:pPr>
        <w:pStyle w:val="ListParagraph"/>
      </w:pPr>
    </w:p>
    <w:p w14:paraId="7B56B34C" w14:textId="48296C9C" w:rsidR="00C63F5B" w:rsidRDefault="00C63F5B" w:rsidP="00C63F5B">
      <w:pPr>
        <w:pStyle w:val="ListParagraph"/>
      </w:pPr>
    </w:p>
    <w:p w14:paraId="52EF1A43" w14:textId="5CA338F8" w:rsidR="00C63F5B" w:rsidRDefault="00C63F5B" w:rsidP="00C63F5B">
      <w:pPr>
        <w:pStyle w:val="ListParagraph"/>
        <w:numPr>
          <w:ilvl w:val="0"/>
          <w:numId w:val="33"/>
        </w:numPr>
        <w:jc w:val="both"/>
      </w:pPr>
      <w:r w:rsidRPr="00C63F5B">
        <w:t>Click on the sample location for Foundry Branch (monitoring site ID TFB02; see blue highlighted circle on the map below).</w:t>
      </w:r>
    </w:p>
    <w:p w14:paraId="21008539" w14:textId="77777777" w:rsidR="00C63F5B" w:rsidRDefault="00C63F5B" w:rsidP="00C63F5B"/>
    <w:p w14:paraId="41A753AF" w14:textId="2994E6E5" w:rsidR="00C63F5B" w:rsidRDefault="00C63F5B" w:rsidP="00C63F5B">
      <w:pPr>
        <w:jc w:val="center"/>
        <w:rPr>
          <w:b/>
          <w:bCs/>
        </w:rPr>
      </w:pPr>
      <w:r>
        <w:rPr>
          <w:noProof/>
        </w:rPr>
        <mc:AlternateContent>
          <mc:Choice Requires="wps">
            <w:drawing>
              <wp:anchor distT="0" distB="0" distL="114300" distR="114300" simplePos="0" relativeHeight="251660304" behindDoc="0" locked="0" layoutInCell="1" allowOverlap="1" wp14:anchorId="506AB189" wp14:editId="592F6217">
                <wp:simplePos x="0" y="0"/>
                <wp:positionH relativeFrom="column">
                  <wp:posOffset>3359367</wp:posOffset>
                </wp:positionH>
                <wp:positionV relativeFrom="paragraph">
                  <wp:posOffset>262858</wp:posOffset>
                </wp:positionV>
                <wp:extent cx="943337" cy="312517"/>
                <wp:effectExtent l="0" t="0" r="28575" b="11430"/>
                <wp:wrapNone/>
                <wp:docPr id="23" name="Text Box 23"/>
                <wp:cNvGraphicFramePr/>
                <a:graphic xmlns:a="http://schemas.openxmlformats.org/drawingml/2006/main">
                  <a:graphicData uri="http://schemas.microsoft.com/office/word/2010/wordprocessingShape">
                    <wps:wsp>
                      <wps:cNvSpPr txBox="1"/>
                      <wps:spPr>
                        <a:xfrm>
                          <a:off x="0" y="0"/>
                          <a:ext cx="943337" cy="312517"/>
                        </a:xfrm>
                        <a:prstGeom prst="rect">
                          <a:avLst/>
                        </a:prstGeom>
                        <a:solidFill>
                          <a:schemeClr val="lt1"/>
                        </a:solidFill>
                        <a:ln w="6350">
                          <a:solidFill>
                            <a:prstClr val="black"/>
                          </a:solidFill>
                        </a:ln>
                      </wps:spPr>
                      <wps:txbx>
                        <w:txbxContent>
                          <w:p w14:paraId="6099C47A" w14:textId="1B242BB7" w:rsidR="00C63F5B" w:rsidRPr="00C63F5B" w:rsidRDefault="00C63F5B">
                            <w:pPr>
                              <w:rPr>
                                <w:b/>
                                <w:bCs/>
                              </w:rPr>
                            </w:pPr>
                            <w:r>
                              <w:t xml:space="preserve">    </w:t>
                            </w:r>
                            <w:r w:rsidRPr="00C63F5B">
                              <w:rPr>
                                <w:b/>
                                <w:bCs/>
                              </w:rPr>
                              <w:t>Click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6AB189" id="Text Box 23" o:spid="_x0000_s1028" type="#_x0000_t202" style="position:absolute;left:0;text-align:left;margin-left:264.5pt;margin-top:20.7pt;width:74.3pt;height:24.6pt;z-index:25166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" fillcolor="white [3201]" strokeweight=".5pt">
                <v:textbox>
                  <w:txbxContent>
                    <w:p w14:paraId="6099C47A" w14:textId="1B242BB7" w:rsidR="00C63F5B" w:rsidRPr="00C63F5B" w:rsidRDefault="00C63F5B">
                      <w:pPr>
                        <w:rPr>
                          <w:b/>
                          <w:bCs/>
                        </w:rPr>
                      </w:pPr>
                      <w:r>
                        <w:t xml:space="preserve">    </w:t>
                      </w:r>
                      <w:r w:rsidRPr="00C63F5B">
                        <w:rPr>
                          <w:b/>
                          <w:bCs/>
                        </w:rPr>
                        <w:t>Click here</w:t>
                      </w:r>
                    </w:p>
                  </w:txbxContent>
                </v:textbox>
              </v:shape>
            </w:pict>
          </mc:Fallback>
        </mc:AlternateContent>
      </w:r>
      <w:r>
        <w:rPr>
          <w:noProof/>
        </w:rPr>
        <mc:AlternateContent>
          <mc:Choice Requires="wps">
            <w:drawing>
              <wp:anchor distT="0" distB="0" distL="114300" distR="114300" simplePos="0" relativeHeight="251659280" behindDoc="0" locked="0" layoutInCell="1" allowOverlap="1" wp14:anchorId="49E14B7B" wp14:editId="38C71DE9">
                <wp:simplePos x="0" y="0"/>
                <wp:positionH relativeFrom="column">
                  <wp:posOffset>3758878</wp:posOffset>
                </wp:positionH>
                <wp:positionV relativeFrom="paragraph">
                  <wp:posOffset>575575</wp:posOffset>
                </wp:positionV>
                <wp:extent cx="144684" cy="353028"/>
                <wp:effectExtent l="19050" t="0" r="46355" b="47625"/>
                <wp:wrapNone/>
                <wp:docPr id="22" name="Arrow: Down 22"/>
                <wp:cNvGraphicFramePr/>
                <a:graphic xmlns:a="http://schemas.openxmlformats.org/drawingml/2006/main">
                  <a:graphicData uri="http://schemas.microsoft.com/office/word/2010/wordprocessingShape">
                    <wps:wsp>
                      <wps:cNvSpPr/>
                      <wps:spPr>
                        <a:xfrm>
                          <a:off x="0" y="0"/>
                          <a:ext cx="144684" cy="353028"/>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C33DB6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2" o:spid="_x0000_s1026" type="#_x0000_t67" style="position:absolute;margin-left:295.95pt;margin-top:45.3pt;width:11.4pt;height:27.8pt;z-index:251659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" adj="17174" fillcolor="red" strokecolor="#1f3763 [1604]" strokeweight="1pt"/>
            </w:pict>
          </mc:Fallback>
        </mc:AlternateContent>
      </w:r>
      <w:r w:rsidR="008D1DB2">
        <w:rPr>
          <w:noProof/>
        </w:rPr>
        <w:drawing>
          <wp:inline distT="0" distB="0" distL="0" distR="0" wp14:anchorId="2DF39A45" wp14:editId="1FBE85BC">
            <wp:extent cx="3923818" cy="3067818"/>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30258" cy="3072853"/>
                    </a:xfrm>
                    <a:prstGeom prst="rect">
                      <a:avLst/>
                    </a:prstGeom>
                  </pic:spPr>
                </pic:pic>
              </a:graphicData>
            </a:graphic>
          </wp:inline>
        </w:drawing>
      </w:r>
    </w:p>
    <w:p w14:paraId="1F29A7CA" w14:textId="1C16A5CF" w:rsidR="00AE5218" w:rsidRPr="00AE5218" w:rsidRDefault="00AE5218" w:rsidP="00AE5218"/>
    <w:p w14:paraId="46B6742B" w14:textId="3373438C" w:rsidR="00AE5218" w:rsidRPr="00AE5218" w:rsidRDefault="00AE5218" w:rsidP="0014293F">
      <w:pPr>
        <w:pStyle w:val="ListParagraph"/>
        <w:numPr>
          <w:ilvl w:val="0"/>
          <w:numId w:val="33"/>
        </w:numPr>
      </w:pPr>
      <w:r w:rsidRPr="00AE5218">
        <w:t>How many samples are collected here and what types of samples are collected?</w:t>
      </w:r>
    </w:p>
    <w:p w14:paraId="2BE3BD3C" w14:textId="77777777" w:rsidR="00AE5218" w:rsidRPr="00AE5218" w:rsidRDefault="00AE5218" w:rsidP="00AE5218"/>
    <w:p w14:paraId="088F29C0" w14:textId="77777777" w:rsidR="00AE5218" w:rsidRPr="00AE5218" w:rsidRDefault="00AE5218" w:rsidP="00AE5218"/>
    <w:p w14:paraId="217F5C0B" w14:textId="77777777" w:rsidR="00AE5218" w:rsidRPr="00AE5218" w:rsidRDefault="00AE5218" w:rsidP="00AE5218"/>
    <w:p w14:paraId="2DFACE51" w14:textId="77777777" w:rsidR="00AE5218" w:rsidRPr="00AE5218" w:rsidRDefault="00AE5218" w:rsidP="00AE5218"/>
    <w:p w14:paraId="09C9B55F" w14:textId="5D14ACE4" w:rsidR="00AE5218" w:rsidRDefault="00AE5218" w:rsidP="0014293F">
      <w:pPr>
        <w:pStyle w:val="ListParagraph"/>
        <w:numPr>
          <w:ilvl w:val="0"/>
          <w:numId w:val="33"/>
        </w:numPr>
      </w:pPr>
      <w:r w:rsidRPr="00AE5218">
        <w:t>Download the .</w:t>
      </w:r>
      <w:proofErr w:type="spellStart"/>
      <w:r w:rsidRPr="00AE5218">
        <w:t>xls</w:t>
      </w:r>
      <w:proofErr w:type="spellEnd"/>
      <w:r w:rsidRPr="00AE5218">
        <w:t xml:space="preserve"> data for this sampling location. How long has sampling been in place in this location and what is the frequency of collection?</w:t>
      </w:r>
      <w:r w:rsidR="002D48AE">
        <w:t xml:space="preserve"> (</w:t>
      </w:r>
      <w:r w:rsidR="004F2736" w:rsidRPr="002D48AE">
        <w:rPr>
          <w:b/>
          <w:bCs/>
        </w:rPr>
        <w:t>Hint:</w:t>
      </w:r>
      <w:r w:rsidR="004F2736">
        <w:t xml:space="preserve"> </w:t>
      </w:r>
      <w:r w:rsidR="00D91CA7">
        <w:t xml:space="preserve">Review the data within the </w:t>
      </w:r>
      <w:r w:rsidR="00D91CA7" w:rsidRPr="002D48AE">
        <w:rPr>
          <w:i/>
          <w:iCs/>
        </w:rPr>
        <w:t>activity state date</w:t>
      </w:r>
      <w:r w:rsidR="00D91CA7">
        <w:t xml:space="preserve"> column</w:t>
      </w:r>
      <w:r w:rsidR="002D48AE">
        <w:t>)</w:t>
      </w:r>
    </w:p>
    <w:p w14:paraId="4D5AA073" w14:textId="01F8BC6E" w:rsidR="00AE5218" w:rsidRDefault="00AE5218" w:rsidP="00AE5218"/>
    <w:p w14:paraId="3E617DFC" w14:textId="3D2B04F7" w:rsidR="00AE5218" w:rsidRDefault="00AE5218" w:rsidP="00AE5218"/>
    <w:p w14:paraId="366A4F19" w14:textId="54160404" w:rsidR="00AE5218" w:rsidRDefault="003E46E1" w:rsidP="0014293F">
      <w:pPr>
        <w:pStyle w:val="ListParagraph"/>
        <w:numPr>
          <w:ilvl w:val="0"/>
          <w:numId w:val="33"/>
        </w:numPr>
      </w:pPr>
      <w:r>
        <w:t>Why is monitoring important?</w:t>
      </w:r>
    </w:p>
    <w:p w14:paraId="6BA4EBDD" w14:textId="31E154AE" w:rsidR="003E46E1" w:rsidRDefault="003E46E1" w:rsidP="003E46E1"/>
    <w:p w14:paraId="3ADE8CBE" w14:textId="77777777" w:rsidR="00D614EC" w:rsidRDefault="00D614EC" w:rsidP="00AE5218">
      <w:pPr>
        <w:rPr>
          <w:b/>
          <w:bCs/>
          <w:color w:val="0070C0"/>
          <w:sz w:val="28"/>
          <w:szCs w:val="28"/>
        </w:rPr>
      </w:pPr>
    </w:p>
    <w:p w14:paraId="16ADF7DD" w14:textId="77777777" w:rsidR="00D614EC" w:rsidRDefault="00D614EC" w:rsidP="00AE5218">
      <w:pPr>
        <w:rPr>
          <w:b/>
          <w:bCs/>
          <w:color w:val="0070C0"/>
          <w:sz w:val="28"/>
          <w:szCs w:val="28"/>
        </w:rPr>
      </w:pPr>
    </w:p>
    <w:p w14:paraId="5061F404" w14:textId="77777777" w:rsidR="00D614EC" w:rsidRDefault="00D614EC" w:rsidP="00AE5218">
      <w:pPr>
        <w:rPr>
          <w:b/>
          <w:bCs/>
          <w:color w:val="0070C0"/>
          <w:sz w:val="28"/>
          <w:szCs w:val="28"/>
        </w:rPr>
      </w:pPr>
    </w:p>
    <w:p w14:paraId="6BB42067" w14:textId="77777777" w:rsidR="00D614EC" w:rsidRDefault="00D614EC" w:rsidP="00AE5218">
      <w:pPr>
        <w:rPr>
          <w:b/>
          <w:bCs/>
          <w:color w:val="0070C0"/>
          <w:sz w:val="28"/>
          <w:szCs w:val="28"/>
        </w:rPr>
      </w:pPr>
    </w:p>
    <w:p w14:paraId="1628D94E" w14:textId="77777777" w:rsidR="00D614EC" w:rsidRDefault="00D614EC" w:rsidP="00AE5218">
      <w:pPr>
        <w:rPr>
          <w:b/>
          <w:bCs/>
          <w:color w:val="0070C0"/>
          <w:sz w:val="28"/>
          <w:szCs w:val="28"/>
        </w:rPr>
      </w:pPr>
    </w:p>
    <w:p w14:paraId="0E4B9827" w14:textId="20F6EF8C" w:rsidR="00E317AF" w:rsidRDefault="00E317AF" w:rsidP="00AE5218">
      <w:pPr>
        <w:rPr>
          <w:b/>
          <w:bCs/>
          <w:color w:val="0070C0"/>
          <w:sz w:val="28"/>
          <w:szCs w:val="28"/>
        </w:rPr>
      </w:pPr>
      <w:r>
        <w:rPr>
          <w:b/>
          <w:bCs/>
          <w:noProof/>
          <w:color w:val="0070C0"/>
          <w:sz w:val="28"/>
          <w:szCs w:val="28"/>
        </w:rPr>
        <mc:AlternateContent>
          <mc:Choice Requires="wps">
            <w:drawing>
              <wp:anchor distT="0" distB="0" distL="114300" distR="114300" simplePos="0" relativeHeight="251658256" behindDoc="0" locked="0" layoutInCell="1" allowOverlap="1" wp14:anchorId="3C509D5C" wp14:editId="56D503C8">
                <wp:simplePos x="0" y="0"/>
                <wp:positionH relativeFrom="column">
                  <wp:posOffset>-27432</wp:posOffset>
                </wp:positionH>
                <wp:positionV relativeFrom="paragraph">
                  <wp:posOffset>80467</wp:posOffset>
                </wp:positionV>
                <wp:extent cx="7059168" cy="51207"/>
                <wp:effectExtent l="0" t="0" r="27940" b="25400"/>
                <wp:wrapNone/>
                <wp:docPr id="20" name="Straight Connector 20"/>
                <wp:cNvGraphicFramePr/>
                <a:graphic xmlns:a="http://schemas.openxmlformats.org/drawingml/2006/main">
                  <a:graphicData uri="http://schemas.microsoft.com/office/word/2010/wordprocessingShape">
                    <wps:wsp>
                      <wps:cNvCnPr/>
                      <wps:spPr>
                        <a:xfrm flipV="1">
                          <a:off x="0" y="0"/>
                          <a:ext cx="7059168" cy="5120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A6C4ED" id="Straight Connector 20" o:spid="_x0000_s1026" style="position:absolute;flip:y;z-index:251658256;visibility:visible;mso-wrap-style:square;mso-wrap-distance-left:9pt;mso-wrap-distance-top:0;mso-wrap-distance-right:9pt;mso-wrap-distance-bottom:0;mso-position-horizontal:absolute;mso-position-horizontal-relative:text;mso-position-vertical:absolute;mso-position-vertical-relative:text" from="-2.15pt,6.35pt" to="553.7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" strokecolor="#4472c4 [3204]" strokeweight=".5pt">
                <v:stroke joinstyle="miter"/>
              </v:line>
            </w:pict>
          </mc:Fallback>
        </mc:AlternateContent>
      </w:r>
    </w:p>
    <w:p w14:paraId="3A403465" w14:textId="6F14DC12" w:rsidR="00AE5218" w:rsidRPr="00D614EC" w:rsidRDefault="00D614EC" w:rsidP="00AE5218">
      <w:pPr>
        <w:rPr>
          <w:b/>
          <w:bCs/>
          <w:color w:val="0070C0"/>
          <w:sz w:val="28"/>
          <w:szCs w:val="28"/>
        </w:rPr>
      </w:pPr>
      <w:r w:rsidRPr="00D614EC">
        <w:rPr>
          <w:b/>
          <w:bCs/>
          <w:color w:val="0070C0"/>
          <w:sz w:val="28"/>
          <w:szCs w:val="28"/>
        </w:rPr>
        <w:t>Restore T</w:t>
      </w:r>
      <w:r>
        <w:rPr>
          <w:b/>
          <w:bCs/>
          <w:color w:val="0070C0"/>
          <w:sz w:val="28"/>
          <w:szCs w:val="28"/>
        </w:rPr>
        <w:t>a</w:t>
      </w:r>
      <w:r w:rsidRPr="00D614EC">
        <w:rPr>
          <w:b/>
          <w:bCs/>
          <w:color w:val="0070C0"/>
          <w:sz w:val="28"/>
          <w:szCs w:val="28"/>
        </w:rPr>
        <w:t xml:space="preserve">b </w:t>
      </w:r>
    </w:p>
    <w:p w14:paraId="4D3A31F5" w14:textId="77777777" w:rsidR="00146972" w:rsidRPr="00AE5218" w:rsidRDefault="00146972" w:rsidP="00AE5218"/>
    <w:p w14:paraId="5828B226" w14:textId="2BC9CFCD" w:rsidR="00AE5218" w:rsidRDefault="00AE5218" w:rsidP="0014293F">
      <w:pPr>
        <w:pStyle w:val="ListParagraph"/>
        <w:numPr>
          <w:ilvl w:val="0"/>
          <w:numId w:val="33"/>
        </w:numPr>
      </w:pPr>
      <w:r>
        <w:t xml:space="preserve"> </w:t>
      </w:r>
      <w:r w:rsidR="00903AC0" w:rsidRPr="00AE5218">
        <w:t xml:space="preserve">What </w:t>
      </w:r>
      <w:r w:rsidR="000D5160">
        <w:t xml:space="preserve">Clean Water Act Section 319 </w:t>
      </w:r>
      <w:r w:rsidR="00146972">
        <w:t>projects are underway</w:t>
      </w:r>
      <w:r w:rsidR="00903AC0" w:rsidRPr="00AE5218">
        <w:t xml:space="preserve"> to address the impairments for this waterway</w:t>
      </w:r>
      <w:r w:rsidR="00677F9D" w:rsidRPr="00AE5218">
        <w:t>?</w:t>
      </w:r>
      <w:r w:rsidR="00146972">
        <w:t xml:space="preserve"> Pick two projects and describe the impairment it is addressing and its objectives.</w:t>
      </w:r>
      <w:r w:rsidR="00903AC0" w:rsidRPr="00AE5218">
        <w:t xml:space="preserve"> </w:t>
      </w:r>
      <w:r w:rsidR="0018307E" w:rsidRPr="00AE5218">
        <w:t xml:space="preserve"> </w:t>
      </w:r>
    </w:p>
    <w:p w14:paraId="4C5D5BD0" w14:textId="4EC715A9" w:rsidR="003E46E1" w:rsidRDefault="003E46E1" w:rsidP="003E46E1">
      <w:pPr>
        <w:pStyle w:val="ListParagraph"/>
      </w:pPr>
    </w:p>
    <w:tbl>
      <w:tblPr>
        <w:tblStyle w:val="TableGrid"/>
        <w:tblW w:w="0" w:type="auto"/>
        <w:tblInd w:w="-5" w:type="dxa"/>
        <w:tblLook w:val="04A0" w:firstRow="1" w:lastRow="0" w:firstColumn="1" w:lastColumn="0" w:noHBand="0" w:noVBand="1"/>
      </w:tblPr>
      <w:tblGrid>
        <w:gridCol w:w="3631"/>
        <w:gridCol w:w="2489"/>
        <w:gridCol w:w="3955"/>
      </w:tblGrid>
      <w:tr w:rsidR="00146972" w14:paraId="3DC77B81" w14:textId="77777777" w:rsidTr="00146972">
        <w:tc>
          <w:tcPr>
            <w:tcW w:w="3631" w:type="dxa"/>
          </w:tcPr>
          <w:p w14:paraId="5C80CF4C" w14:textId="7D8450C8" w:rsidR="00146972" w:rsidRPr="00146972" w:rsidRDefault="00146972" w:rsidP="003E46E1">
            <w:pPr>
              <w:pStyle w:val="ListParagraph"/>
              <w:ind w:left="0"/>
              <w:rPr>
                <w:b/>
                <w:bCs/>
              </w:rPr>
            </w:pPr>
            <w:r w:rsidRPr="00146972">
              <w:rPr>
                <w:b/>
                <w:bCs/>
              </w:rPr>
              <w:t>Project</w:t>
            </w:r>
          </w:p>
        </w:tc>
        <w:tc>
          <w:tcPr>
            <w:tcW w:w="2489" w:type="dxa"/>
          </w:tcPr>
          <w:p w14:paraId="759C8A86" w14:textId="53AEE9D4" w:rsidR="00146972" w:rsidRPr="00146972" w:rsidRDefault="00146972" w:rsidP="003E46E1">
            <w:pPr>
              <w:pStyle w:val="ListParagraph"/>
              <w:ind w:left="0"/>
              <w:rPr>
                <w:b/>
                <w:bCs/>
              </w:rPr>
            </w:pPr>
            <w:r w:rsidRPr="00146972">
              <w:rPr>
                <w:b/>
                <w:bCs/>
              </w:rPr>
              <w:t>Impairment Targeted</w:t>
            </w:r>
          </w:p>
        </w:tc>
        <w:tc>
          <w:tcPr>
            <w:tcW w:w="3955" w:type="dxa"/>
          </w:tcPr>
          <w:p w14:paraId="117B2F05" w14:textId="4106D6BA" w:rsidR="00146972" w:rsidRPr="00146972" w:rsidRDefault="00146972" w:rsidP="003E46E1">
            <w:pPr>
              <w:pStyle w:val="ListParagraph"/>
              <w:ind w:left="0"/>
              <w:rPr>
                <w:b/>
                <w:bCs/>
              </w:rPr>
            </w:pPr>
            <w:r w:rsidRPr="00146972">
              <w:rPr>
                <w:b/>
                <w:bCs/>
              </w:rPr>
              <w:t>Project Objectives</w:t>
            </w:r>
          </w:p>
        </w:tc>
      </w:tr>
      <w:tr w:rsidR="00146972" w14:paraId="29BCDB6E" w14:textId="77777777" w:rsidTr="00462278">
        <w:trPr>
          <w:trHeight w:val="548"/>
        </w:trPr>
        <w:tc>
          <w:tcPr>
            <w:tcW w:w="3631" w:type="dxa"/>
          </w:tcPr>
          <w:p w14:paraId="0B986341" w14:textId="77777777" w:rsidR="00146972" w:rsidRDefault="00146972" w:rsidP="003E46E1">
            <w:pPr>
              <w:pStyle w:val="ListParagraph"/>
              <w:ind w:left="0"/>
            </w:pPr>
            <w:r>
              <w:t>1.</w:t>
            </w:r>
          </w:p>
          <w:p w14:paraId="27472BE2" w14:textId="244F2703" w:rsidR="00146972" w:rsidRDefault="00146972" w:rsidP="003E46E1">
            <w:pPr>
              <w:pStyle w:val="ListParagraph"/>
              <w:ind w:left="0"/>
            </w:pPr>
          </w:p>
        </w:tc>
        <w:tc>
          <w:tcPr>
            <w:tcW w:w="2489" w:type="dxa"/>
          </w:tcPr>
          <w:p w14:paraId="706B3F69" w14:textId="77777777" w:rsidR="00146972" w:rsidRDefault="00146972" w:rsidP="003E46E1">
            <w:pPr>
              <w:pStyle w:val="ListParagraph"/>
              <w:ind w:left="0"/>
            </w:pPr>
          </w:p>
        </w:tc>
        <w:tc>
          <w:tcPr>
            <w:tcW w:w="3955" w:type="dxa"/>
          </w:tcPr>
          <w:p w14:paraId="784DB439" w14:textId="77777777" w:rsidR="00146972" w:rsidRDefault="00146972" w:rsidP="003E46E1">
            <w:pPr>
              <w:pStyle w:val="ListParagraph"/>
              <w:ind w:left="0"/>
            </w:pPr>
          </w:p>
          <w:p w14:paraId="41212026" w14:textId="77777777" w:rsidR="00146972" w:rsidRDefault="00146972" w:rsidP="003E46E1">
            <w:pPr>
              <w:pStyle w:val="ListParagraph"/>
              <w:ind w:left="0"/>
            </w:pPr>
          </w:p>
          <w:p w14:paraId="5D6C95D4" w14:textId="363BBE96" w:rsidR="00146972" w:rsidRDefault="00146972" w:rsidP="003E46E1">
            <w:pPr>
              <w:pStyle w:val="ListParagraph"/>
              <w:ind w:left="0"/>
            </w:pPr>
          </w:p>
        </w:tc>
      </w:tr>
      <w:tr w:rsidR="00146972" w14:paraId="44E155DE" w14:textId="77777777" w:rsidTr="00146972">
        <w:trPr>
          <w:trHeight w:val="350"/>
        </w:trPr>
        <w:tc>
          <w:tcPr>
            <w:tcW w:w="3631" w:type="dxa"/>
          </w:tcPr>
          <w:p w14:paraId="3DBD42EB" w14:textId="77777777" w:rsidR="00146972" w:rsidRDefault="00146972" w:rsidP="003E46E1">
            <w:pPr>
              <w:pStyle w:val="ListParagraph"/>
              <w:ind w:left="0"/>
            </w:pPr>
            <w:r>
              <w:t>2.</w:t>
            </w:r>
          </w:p>
          <w:p w14:paraId="3842EE31" w14:textId="70245AD3" w:rsidR="00146972" w:rsidRDefault="00146972" w:rsidP="003E46E1">
            <w:pPr>
              <w:pStyle w:val="ListParagraph"/>
              <w:ind w:left="0"/>
            </w:pPr>
          </w:p>
        </w:tc>
        <w:tc>
          <w:tcPr>
            <w:tcW w:w="2489" w:type="dxa"/>
          </w:tcPr>
          <w:p w14:paraId="28D9CF8B" w14:textId="549D794A" w:rsidR="00146972" w:rsidRDefault="00146972" w:rsidP="003E46E1">
            <w:pPr>
              <w:pStyle w:val="ListParagraph"/>
              <w:ind w:left="0"/>
            </w:pPr>
          </w:p>
        </w:tc>
        <w:tc>
          <w:tcPr>
            <w:tcW w:w="3955" w:type="dxa"/>
          </w:tcPr>
          <w:p w14:paraId="61D082CF" w14:textId="2EDB38FB" w:rsidR="00146972" w:rsidRDefault="00146972" w:rsidP="003E46E1">
            <w:pPr>
              <w:pStyle w:val="ListParagraph"/>
              <w:ind w:left="0"/>
            </w:pPr>
          </w:p>
          <w:p w14:paraId="2B25D398" w14:textId="77777777" w:rsidR="00146972" w:rsidRDefault="00146972" w:rsidP="003E46E1">
            <w:pPr>
              <w:pStyle w:val="ListParagraph"/>
              <w:ind w:left="0"/>
            </w:pPr>
          </w:p>
          <w:p w14:paraId="5E2EA611" w14:textId="77777777" w:rsidR="00146972" w:rsidRDefault="00146972" w:rsidP="003E46E1">
            <w:pPr>
              <w:pStyle w:val="ListParagraph"/>
              <w:ind w:left="0"/>
            </w:pPr>
          </w:p>
          <w:p w14:paraId="46FBCC81" w14:textId="448FDD6E" w:rsidR="00146972" w:rsidRDefault="00146972" w:rsidP="003E46E1">
            <w:pPr>
              <w:pStyle w:val="ListParagraph"/>
              <w:ind w:left="0"/>
            </w:pPr>
          </w:p>
        </w:tc>
      </w:tr>
    </w:tbl>
    <w:p w14:paraId="54959749" w14:textId="41A5F935" w:rsidR="00462278" w:rsidRDefault="00462278" w:rsidP="00462278"/>
    <w:p w14:paraId="69408337" w14:textId="328B674F" w:rsidR="00146972" w:rsidRDefault="00146972" w:rsidP="0014293F">
      <w:pPr>
        <w:pStyle w:val="ListParagraph"/>
        <w:numPr>
          <w:ilvl w:val="0"/>
          <w:numId w:val="33"/>
        </w:numPr>
      </w:pPr>
      <w:r>
        <w:t xml:space="preserve">How many </w:t>
      </w:r>
      <w:r w:rsidR="00E015C1">
        <w:t>R</w:t>
      </w:r>
      <w:r>
        <w:t xml:space="preserve">estoration </w:t>
      </w:r>
      <w:r w:rsidR="00E015C1">
        <w:t>P</w:t>
      </w:r>
      <w:r>
        <w:t>lans are in place for this watershed?</w:t>
      </w:r>
    </w:p>
    <w:p w14:paraId="19A26628" w14:textId="0B04D482" w:rsidR="00146972" w:rsidRDefault="00146972" w:rsidP="00146972"/>
    <w:p w14:paraId="53592E6E" w14:textId="2DD99548" w:rsidR="00D77C8C" w:rsidRDefault="00D77C8C" w:rsidP="00584CE2">
      <w:pPr>
        <w:pStyle w:val="ListParagraph"/>
        <w:numPr>
          <w:ilvl w:val="0"/>
          <w:numId w:val="33"/>
        </w:numPr>
      </w:pPr>
      <w:r>
        <w:t>What is a TMDL and how does it help restore water quality?</w:t>
      </w:r>
    </w:p>
    <w:p w14:paraId="5977A483" w14:textId="77777777" w:rsidR="00146972" w:rsidRDefault="00146972" w:rsidP="00146972"/>
    <w:p w14:paraId="30266780" w14:textId="6F020645" w:rsidR="003E46E1" w:rsidRDefault="00146972" w:rsidP="00713866">
      <w:pPr>
        <w:pStyle w:val="ListParagraph"/>
        <w:numPr>
          <w:ilvl w:val="0"/>
          <w:numId w:val="33"/>
        </w:numPr>
      </w:pPr>
      <w:r>
        <w:lastRenderedPageBreak/>
        <w:t xml:space="preserve">Find a plan with a TMDL. </w:t>
      </w:r>
      <w:r w:rsidR="004342C8">
        <w:t xml:space="preserve"> </w:t>
      </w:r>
      <w:r w:rsidR="00D77C8C">
        <w:t>Click on “Open Plan Summary”, w</w:t>
      </w:r>
      <w:r w:rsidR="004342C8">
        <w:t xml:space="preserve">hat </w:t>
      </w:r>
      <w:r w:rsidR="004F26CD">
        <w:t>details can you</w:t>
      </w:r>
      <w:r w:rsidR="004342C8">
        <w:t xml:space="preserve"> find out about this particular TMDL? </w:t>
      </w:r>
    </w:p>
    <w:p w14:paraId="744B9821" w14:textId="13182A0B" w:rsidR="00117DAF" w:rsidRDefault="00117DAF" w:rsidP="00117DAF"/>
    <w:p w14:paraId="45405153" w14:textId="4067BD41" w:rsidR="00AE5218" w:rsidRPr="00AE5218" w:rsidRDefault="00E317AF" w:rsidP="00AE5218">
      <w:r>
        <w:rPr>
          <w:noProof/>
        </w:rPr>
        <mc:AlternateContent>
          <mc:Choice Requires="wps">
            <w:drawing>
              <wp:anchor distT="0" distB="0" distL="114300" distR="114300" simplePos="0" relativeHeight="251658255" behindDoc="0" locked="0" layoutInCell="1" allowOverlap="1" wp14:anchorId="66D4330A" wp14:editId="7F9AC217">
                <wp:simplePos x="0" y="0"/>
                <wp:positionH relativeFrom="column">
                  <wp:posOffset>23773</wp:posOffset>
                </wp:positionH>
                <wp:positionV relativeFrom="paragraph">
                  <wp:posOffset>23343</wp:posOffset>
                </wp:positionV>
                <wp:extent cx="6744615" cy="7315"/>
                <wp:effectExtent l="0" t="0" r="37465" b="31115"/>
                <wp:wrapNone/>
                <wp:docPr id="19" name="Straight Connector 19"/>
                <wp:cNvGraphicFramePr/>
                <a:graphic xmlns:a="http://schemas.openxmlformats.org/drawingml/2006/main">
                  <a:graphicData uri="http://schemas.microsoft.com/office/word/2010/wordprocessingShape">
                    <wps:wsp>
                      <wps:cNvCnPr/>
                      <wps:spPr>
                        <a:xfrm>
                          <a:off x="0" y="0"/>
                          <a:ext cx="6744615" cy="73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F5A4E0" id="Straight Connector 19" o:spid="_x0000_s1026" style="position:absolute;z-index:251658255;visibility:visible;mso-wrap-style:square;mso-wrap-distance-left:9pt;mso-wrap-distance-top:0;mso-wrap-distance-right:9pt;mso-wrap-distance-bottom:0;mso-position-horizontal:absolute;mso-position-horizontal-relative:text;mso-position-vertical:absolute;mso-position-vertical-relative:text" from="1.85pt,1.85pt" to="532.9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" strokecolor="#4472c4 [3204]" strokeweight=".5pt">
                <v:stroke joinstyle="miter"/>
              </v:line>
            </w:pict>
          </mc:Fallback>
        </mc:AlternateContent>
      </w:r>
    </w:p>
    <w:p w14:paraId="1FAEE008" w14:textId="2F560F1A" w:rsidR="00D614EC" w:rsidRPr="00D614EC" w:rsidRDefault="00D614EC" w:rsidP="00D614EC">
      <w:pPr>
        <w:rPr>
          <w:b/>
          <w:bCs/>
          <w:color w:val="0070C0"/>
          <w:sz w:val="28"/>
          <w:szCs w:val="28"/>
        </w:rPr>
      </w:pPr>
      <w:r w:rsidRPr="00D614EC">
        <w:rPr>
          <w:b/>
          <w:bCs/>
          <w:color w:val="0070C0"/>
          <w:sz w:val="28"/>
          <w:szCs w:val="28"/>
        </w:rPr>
        <w:t>Protect Tab</w:t>
      </w:r>
    </w:p>
    <w:p w14:paraId="041FC154" w14:textId="53A11BDF" w:rsidR="00713866" w:rsidRDefault="00713866" w:rsidP="00584CE2">
      <w:r>
        <w:t xml:space="preserve">Navigate to the protect tab (you will need to toggle on and off each of these layers separately on the right side of the page).  </w:t>
      </w:r>
    </w:p>
    <w:p w14:paraId="5F6E2BF2" w14:textId="7DDB60E0" w:rsidR="00876BA1" w:rsidRDefault="00713866" w:rsidP="00876BA1">
      <w:pPr>
        <w:pStyle w:val="ListParagraph"/>
        <w:numPr>
          <w:ilvl w:val="0"/>
          <w:numId w:val="33"/>
        </w:numPr>
      </w:pPr>
      <w:r>
        <w:t xml:space="preserve">Find your watershed health score. Is it more healthy or less healthy than other watersheds in your state?  </w:t>
      </w:r>
    </w:p>
    <w:p w14:paraId="62D48D6D" w14:textId="77777777" w:rsidR="00713866" w:rsidRDefault="00713866" w:rsidP="00713866">
      <w:pPr>
        <w:pStyle w:val="ListParagraph"/>
      </w:pPr>
    </w:p>
    <w:p w14:paraId="72D9E444" w14:textId="77777777" w:rsidR="00B70435" w:rsidRDefault="00B70435" w:rsidP="00B70435">
      <w:pPr>
        <w:pStyle w:val="ListParagraph"/>
        <w:ind w:left="360"/>
      </w:pPr>
    </w:p>
    <w:p w14:paraId="2F1AE7B8" w14:textId="77777777" w:rsidR="00B70435" w:rsidRDefault="00B70435" w:rsidP="00B70435">
      <w:pPr>
        <w:pStyle w:val="ListParagraph"/>
      </w:pPr>
    </w:p>
    <w:p w14:paraId="434FAC84" w14:textId="60C551BB" w:rsidR="00713866" w:rsidRDefault="00713866" w:rsidP="00584CE2">
      <w:pPr>
        <w:pStyle w:val="ListParagraph"/>
        <w:ind w:left="360"/>
      </w:pPr>
      <w:r>
        <w:t xml:space="preserve">Are there any protected areas? </w:t>
      </w:r>
      <w:r w:rsidR="009171A0">
        <w:t xml:space="preserve">Find and list </w:t>
      </w:r>
      <w:r>
        <w:t>3 protected area</w:t>
      </w:r>
      <w:r w:rsidR="00C004D4">
        <w:t>s</w:t>
      </w:r>
      <w:r w:rsidR="009171A0">
        <w:t xml:space="preserve"> and who manages them</w:t>
      </w:r>
      <w:proofErr w:type="gramStart"/>
      <w:r w:rsidR="009171A0">
        <w:t>. .</w:t>
      </w:r>
      <w:proofErr w:type="gramEnd"/>
      <w:r w:rsidR="009171A0">
        <w:t xml:space="preserve"> </w:t>
      </w:r>
      <w:r w:rsidR="00C004D4">
        <w:t xml:space="preserve"> </w:t>
      </w:r>
      <w:r w:rsidR="009171A0">
        <w:t xml:space="preserve">Are these areas </w:t>
      </w:r>
      <w:r w:rsidR="00C004D4">
        <w:t xml:space="preserve">publicly accessible? </w:t>
      </w:r>
      <w:r>
        <w:t xml:space="preserve"> </w:t>
      </w:r>
    </w:p>
    <w:p w14:paraId="7B81C59C" w14:textId="30857D9B" w:rsidR="00931CB4" w:rsidRPr="00931CB4" w:rsidRDefault="00931CB4" w:rsidP="00713866">
      <w:pPr>
        <w:rPr>
          <w:b/>
          <w:bCs/>
          <w:color w:val="0070C0"/>
          <w:sz w:val="28"/>
          <w:szCs w:val="28"/>
        </w:rPr>
      </w:pPr>
      <w:r w:rsidRPr="00931CB4">
        <w:rPr>
          <w:b/>
          <w:bCs/>
          <w:color w:val="0070C0"/>
          <w:sz w:val="28"/>
          <w:szCs w:val="28"/>
        </w:rPr>
        <w:t xml:space="preserve">What can you do? </w:t>
      </w:r>
    </w:p>
    <w:p w14:paraId="3A99C393" w14:textId="5849BA35" w:rsidR="00876BA1" w:rsidRDefault="00876BA1" w:rsidP="00876BA1">
      <w:pPr>
        <w:pStyle w:val="ListParagraph"/>
        <w:numPr>
          <w:ilvl w:val="0"/>
          <w:numId w:val="33"/>
        </w:numPr>
      </w:pPr>
      <w:r>
        <w:t xml:space="preserve">List </w:t>
      </w:r>
      <w:r w:rsidR="00F871E2">
        <w:t>three</w:t>
      </w:r>
      <w:r>
        <w:t xml:space="preserve"> </w:t>
      </w:r>
      <w:r w:rsidR="00C004D4">
        <w:t>things</w:t>
      </w:r>
      <w:r>
        <w:t xml:space="preserve"> you can do to restore and protect your watershed. What actions will you take in the future to inform your community about what a watershed is and how to protect it? (</w:t>
      </w:r>
      <w:r w:rsidRPr="00876BA1">
        <w:rPr>
          <w:b/>
          <w:bCs/>
        </w:rPr>
        <w:t>Hint:</w:t>
      </w:r>
      <w:r>
        <w:t xml:space="preserve"> Look at the </w:t>
      </w:r>
      <w:r w:rsidRPr="00876BA1">
        <w:rPr>
          <w:i/>
          <w:iCs/>
        </w:rPr>
        <w:t xml:space="preserve">tips </w:t>
      </w:r>
      <w:r>
        <w:t xml:space="preserve">section of the protect page and the </w:t>
      </w:r>
      <w:r w:rsidRPr="00876BA1">
        <w:rPr>
          <w:i/>
          <w:iCs/>
        </w:rPr>
        <w:t>glossary</w:t>
      </w:r>
      <w:r>
        <w:t xml:space="preserve"> at the top right of the page to learn about what you can do about impairments in your watershed</w:t>
      </w:r>
      <w:r w:rsidR="009171A0">
        <w:t>.</w:t>
      </w:r>
      <w:r>
        <w:t xml:space="preserve">) </w:t>
      </w:r>
    </w:p>
    <w:p w14:paraId="5C7F5DE7" w14:textId="182C3437" w:rsidR="00976EE1" w:rsidRPr="00584CE2" w:rsidRDefault="00976EE1" w:rsidP="00584CE2">
      <w:pPr>
        <w:rPr>
          <w:b/>
          <w:bCs/>
          <w:color w:val="0070C0"/>
          <w:sz w:val="28"/>
          <w:szCs w:val="28"/>
        </w:rPr>
      </w:pPr>
      <w:r>
        <w:rPr>
          <w:b/>
          <w:bCs/>
          <w:color w:val="0070C0"/>
          <w:sz w:val="28"/>
          <w:szCs w:val="28"/>
        </w:rPr>
        <w:t>Bonus Question</w:t>
      </w:r>
      <w:r w:rsidRPr="00584CE2">
        <w:rPr>
          <w:b/>
          <w:bCs/>
          <w:color w:val="0070C0"/>
          <w:sz w:val="28"/>
          <w:szCs w:val="28"/>
        </w:rPr>
        <w:t xml:space="preserve"> </w:t>
      </w:r>
    </w:p>
    <w:p w14:paraId="5284AE3E" w14:textId="067E3897" w:rsidR="00976EE1" w:rsidRDefault="00976EE1" w:rsidP="00584CE2">
      <w:r>
        <w:t xml:space="preserve">Find a wild and scenic river somewhere near where you live, or somewhere that you have visited. What is the name of the river? </w:t>
      </w:r>
      <w:r w:rsidR="009173A1">
        <w:t xml:space="preserve">Why are </w:t>
      </w:r>
      <w:r w:rsidR="00C41231">
        <w:t>wild and scenic rivers</w:t>
      </w:r>
      <w:r w:rsidR="009173A1">
        <w:t xml:space="preserve"> important</w:t>
      </w:r>
      <w:r w:rsidR="00C41231">
        <w:t>?</w:t>
      </w:r>
      <w:r>
        <w:t xml:space="preserve"> </w:t>
      </w:r>
    </w:p>
    <w:p w14:paraId="3E8433FD" w14:textId="1E6987B4" w:rsidR="003E46E1" w:rsidRPr="00B70435" w:rsidRDefault="003E46E1" w:rsidP="00B70435">
      <w:pPr>
        <w:rPr>
          <w:rFonts w:asciiTheme="majorHAnsi" w:eastAsiaTheme="majorEastAsia" w:hAnsiTheme="majorHAnsi" w:cstheme="majorBidi"/>
          <w:color w:val="2F5496" w:themeColor="accent1" w:themeShade="BF"/>
          <w:sz w:val="32"/>
          <w:szCs w:val="32"/>
        </w:rPr>
      </w:pPr>
    </w:p>
    <w:p w14:paraId="62FA2D7C" w14:textId="2EAB6632" w:rsidR="00AE5218" w:rsidRDefault="00CE4FF4" w:rsidP="00AE5218">
      <w:pPr>
        <w:pStyle w:val="Heading1"/>
      </w:pPr>
      <w:r>
        <w:t xml:space="preserve">Extension 1: </w:t>
      </w:r>
      <w:r w:rsidR="00AE5218">
        <w:t>Spotl</w:t>
      </w:r>
      <w:r w:rsidR="0018307E" w:rsidRPr="0001487F">
        <w:t>ight on Environmental Justice</w:t>
      </w:r>
      <w:r w:rsidR="0018307E">
        <w:t xml:space="preserve"> (Homework or Group Activity)</w:t>
      </w:r>
    </w:p>
    <w:p w14:paraId="27F3FFA6" w14:textId="59A27FBD" w:rsidR="0018307E" w:rsidRPr="003E46E1" w:rsidRDefault="0018307E" w:rsidP="003E46E1">
      <w:r>
        <w:rPr>
          <w:shd w:val="clear" w:color="auto" w:fill="FFFFFF"/>
        </w:rPr>
        <w:t xml:space="preserve">Environmental justice is a term that means everyone should be able to live a healthy life in a safe and protected environment </w:t>
      </w:r>
      <w:r w:rsidRPr="00F4736E">
        <w:rPr>
          <w:shd w:val="clear" w:color="auto" w:fill="FFFFFF"/>
        </w:rPr>
        <w:t xml:space="preserve">regardless of </w:t>
      </w:r>
      <w:r>
        <w:rPr>
          <w:shd w:val="clear" w:color="auto" w:fill="FFFFFF"/>
        </w:rPr>
        <w:t xml:space="preserve">their </w:t>
      </w:r>
      <w:r w:rsidRPr="00F4736E">
        <w:rPr>
          <w:shd w:val="clear" w:color="auto" w:fill="FFFFFF"/>
        </w:rPr>
        <w:t>race, color, national origin, or income</w:t>
      </w:r>
      <w:r>
        <w:rPr>
          <w:shd w:val="clear" w:color="auto" w:fill="FFFFFF"/>
        </w:rPr>
        <w:t xml:space="preserve">. Unfortunately, some people in the United States live in places that have unhealthy environments, such as near a chemical plant that is emitting pollutants into the air or in buildings that have old lead pipes that are wearing away and letting lead, a toxic metal, enter people’s drinking water. Research a community in the United States that has experienced disproportionate, negative impacts to water quality in its watersheds. [Potential communities that teachers can assign include Flint, Michigan; Fresno, California; Jacksonville, Florida; Houston, </w:t>
      </w:r>
      <w:r w:rsidRPr="003E46E1">
        <w:t>Texas; and Pittsburgh, Pennsylvania].</w:t>
      </w:r>
    </w:p>
    <w:p w14:paraId="56A34158" w14:textId="77777777" w:rsidR="0018307E" w:rsidRPr="003E46E1" w:rsidRDefault="0018307E" w:rsidP="003E46E1">
      <w:r w:rsidRPr="003E46E1">
        <w:t>Develop a case study that answers:</w:t>
      </w:r>
    </w:p>
    <w:p w14:paraId="500EB618" w14:textId="77777777" w:rsidR="0018307E" w:rsidRPr="00F11CE4" w:rsidRDefault="0018307E" w:rsidP="0018307E">
      <w:pPr>
        <w:pStyle w:val="ListParagraph"/>
        <w:numPr>
          <w:ilvl w:val="0"/>
          <w:numId w:val="13"/>
        </w:numPr>
        <w:rPr>
          <w:shd w:val="clear" w:color="auto" w:fill="FFFFFF"/>
        </w:rPr>
      </w:pPr>
      <w:r w:rsidRPr="00F11CE4">
        <w:rPr>
          <w:shd w:val="clear" w:color="auto" w:fill="FFFFFF"/>
        </w:rPr>
        <w:t xml:space="preserve">Who </w:t>
      </w:r>
      <w:r>
        <w:rPr>
          <w:shd w:val="clear" w:color="auto" w:fill="FFFFFF"/>
        </w:rPr>
        <w:t>i</w:t>
      </w:r>
      <w:r w:rsidRPr="00F11CE4">
        <w:rPr>
          <w:shd w:val="clear" w:color="auto" w:fill="FFFFFF"/>
        </w:rPr>
        <w:t>s affected?</w:t>
      </w:r>
      <w:r>
        <w:rPr>
          <w:shd w:val="clear" w:color="auto" w:fill="FFFFFF"/>
        </w:rPr>
        <w:t xml:space="preserve"> </w:t>
      </w:r>
    </w:p>
    <w:p w14:paraId="5F6C8A7D" w14:textId="77777777" w:rsidR="0018307E" w:rsidRPr="00F11CE4" w:rsidRDefault="0018307E" w:rsidP="0018307E">
      <w:pPr>
        <w:pStyle w:val="ListParagraph"/>
        <w:numPr>
          <w:ilvl w:val="0"/>
          <w:numId w:val="13"/>
        </w:numPr>
        <w:rPr>
          <w:shd w:val="clear" w:color="auto" w:fill="FFFFFF"/>
        </w:rPr>
      </w:pPr>
      <w:r w:rsidRPr="00F11CE4">
        <w:rPr>
          <w:shd w:val="clear" w:color="auto" w:fill="FFFFFF"/>
        </w:rPr>
        <w:t xml:space="preserve">How </w:t>
      </w:r>
      <w:r>
        <w:rPr>
          <w:shd w:val="clear" w:color="auto" w:fill="FFFFFF"/>
        </w:rPr>
        <w:t>ar</w:t>
      </w:r>
      <w:r w:rsidRPr="00F11CE4">
        <w:rPr>
          <w:shd w:val="clear" w:color="auto" w:fill="FFFFFF"/>
        </w:rPr>
        <w:t>e they impacted?</w:t>
      </w:r>
    </w:p>
    <w:p w14:paraId="6209BA18" w14:textId="77777777" w:rsidR="0018307E" w:rsidRPr="00F11CE4" w:rsidRDefault="0018307E" w:rsidP="0018307E">
      <w:pPr>
        <w:pStyle w:val="ListParagraph"/>
        <w:numPr>
          <w:ilvl w:val="0"/>
          <w:numId w:val="13"/>
        </w:numPr>
        <w:rPr>
          <w:shd w:val="clear" w:color="auto" w:fill="FFFFFF"/>
        </w:rPr>
      </w:pPr>
      <w:r w:rsidRPr="00F11CE4">
        <w:rPr>
          <w:shd w:val="clear" w:color="auto" w:fill="FFFFFF"/>
        </w:rPr>
        <w:t>Why does the problem exist?</w:t>
      </w:r>
    </w:p>
    <w:p w14:paraId="2A351F02" w14:textId="77777777" w:rsidR="0018307E" w:rsidRPr="00F11CE4" w:rsidRDefault="0018307E" w:rsidP="0018307E">
      <w:pPr>
        <w:pStyle w:val="ListParagraph"/>
        <w:numPr>
          <w:ilvl w:val="0"/>
          <w:numId w:val="13"/>
        </w:numPr>
        <w:rPr>
          <w:shd w:val="clear" w:color="auto" w:fill="FFFFFF"/>
        </w:rPr>
      </w:pPr>
      <w:r w:rsidRPr="00F11CE4">
        <w:rPr>
          <w:shd w:val="clear" w:color="auto" w:fill="FFFFFF"/>
        </w:rPr>
        <w:lastRenderedPageBreak/>
        <w:t>How did the community respond?</w:t>
      </w:r>
    </w:p>
    <w:p w14:paraId="52F365F8" w14:textId="77777777" w:rsidR="0018307E" w:rsidRPr="00F11CE4" w:rsidRDefault="0018307E" w:rsidP="0018307E">
      <w:pPr>
        <w:pStyle w:val="ListParagraph"/>
        <w:numPr>
          <w:ilvl w:val="0"/>
          <w:numId w:val="13"/>
        </w:numPr>
        <w:rPr>
          <w:shd w:val="clear" w:color="auto" w:fill="FFFFFF"/>
        </w:rPr>
      </w:pPr>
      <w:r w:rsidRPr="00F11CE4">
        <w:rPr>
          <w:shd w:val="clear" w:color="auto" w:fill="FFFFFF"/>
        </w:rPr>
        <w:t>What more could be done?</w:t>
      </w:r>
    </w:p>
    <w:p w14:paraId="5E9BB78E" w14:textId="1C30B497" w:rsidR="0018307E" w:rsidRPr="00804D9E" w:rsidRDefault="0018307E" w:rsidP="0018307E">
      <w:pPr>
        <w:pStyle w:val="ListParagraph"/>
        <w:numPr>
          <w:ilvl w:val="0"/>
          <w:numId w:val="13"/>
        </w:numPr>
        <w:rPr>
          <w:shd w:val="clear" w:color="auto" w:fill="FFFFFF"/>
        </w:rPr>
      </w:pPr>
      <w:r w:rsidRPr="006359E7">
        <w:rPr>
          <w:shd w:val="clear" w:color="auto" w:fill="FFFFFF"/>
        </w:rPr>
        <w:t xml:space="preserve">Include data about the watershed in that community from the </w:t>
      </w:r>
      <w:r w:rsidRPr="006359E7">
        <w:rPr>
          <w:i/>
          <w:iCs/>
          <w:shd w:val="clear" w:color="auto" w:fill="FFFFFF"/>
        </w:rPr>
        <w:t>How’s My Waterway</w:t>
      </w:r>
      <w:r w:rsidRPr="006359E7">
        <w:rPr>
          <w:shd w:val="clear" w:color="auto" w:fill="FFFFFF"/>
        </w:rPr>
        <w:t xml:space="preserve"> tool. To obtain this information, go to the </w:t>
      </w:r>
      <w:r w:rsidRPr="006359E7">
        <w:rPr>
          <w:i/>
          <w:iCs/>
          <w:shd w:val="clear" w:color="auto" w:fill="FFFFFF"/>
        </w:rPr>
        <w:t>How’s My Waterway</w:t>
      </w:r>
      <w:r w:rsidRPr="006359E7">
        <w:rPr>
          <w:shd w:val="clear" w:color="auto" w:fill="FFFFFF"/>
        </w:rPr>
        <w:t xml:space="preserve"> homepage and type in the name or zip code of the community. When the map appears, click on the “layers” icon on the top right corner of the map. Then, scroll to the bottom of the list and click “</w:t>
      </w:r>
      <w:r w:rsidR="00DD138F">
        <w:rPr>
          <w:shd w:val="clear" w:color="auto" w:fill="FFFFFF"/>
        </w:rPr>
        <w:t xml:space="preserve">Demographic </w:t>
      </w:r>
      <w:r w:rsidR="00A85073">
        <w:rPr>
          <w:shd w:val="clear" w:color="auto" w:fill="FFFFFF"/>
        </w:rPr>
        <w:t>Indicators.</w:t>
      </w:r>
      <w:r w:rsidRPr="006359E7">
        <w:rPr>
          <w:shd w:val="clear" w:color="auto" w:fill="FFFFFF"/>
        </w:rPr>
        <w:t xml:space="preserve">”  </w:t>
      </w:r>
    </w:p>
    <w:p w14:paraId="16DDA1F9" w14:textId="77777777" w:rsidR="0018307E" w:rsidRDefault="0018307E" w:rsidP="0018307E">
      <w:pPr>
        <w:rPr>
          <w:shd w:val="clear" w:color="auto" w:fill="FFFFFF"/>
        </w:rPr>
      </w:pPr>
      <w:r>
        <w:rPr>
          <w:noProof/>
          <w:color w:val="2B579A"/>
          <w:shd w:val="clear" w:color="auto" w:fill="E6E6E6"/>
        </w:rPr>
        <mc:AlternateContent>
          <mc:Choice Requires="wpg">
            <w:drawing>
              <wp:anchor distT="0" distB="0" distL="114300" distR="114300" simplePos="0" relativeHeight="251658242" behindDoc="0" locked="0" layoutInCell="1" allowOverlap="1" wp14:anchorId="75C0C215" wp14:editId="7EE29291">
                <wp:simplePos x="0" y="0"/>
                <wp:positionH relativeFrom="column">
                  <wp:posOffset>5029716</wp:posOffset>
                </wp:positionH>
                <wp:positionV relativeFrom="paragraph">
                  <wp:posOffset>1069503</wp:posOffset>
                </wp:positionV>
                <wp:extent cx="998855" cy="590550"/>
                <wp:effectExtent l="0" t="0" r="10795" b="19050"/>
                <wp:wrapTopAndBottom/>
                <wp:docPr id="47" name="Group 47"/>
                <wp:cNvGraphicFramePr/>
                <a:graphic xmlns:a="http://schemas.openxmlformats.org/drawingml/2006/main">
                  <a:graphicData uri="http://schemas.microsoft.com/office/word/2010/wordprocessingGroup">
                    <wpg:wgp>
                      <wpg:cNvGrpSpPr/>
                      <wpg:grpSpPr>
                        <a:xfrm>
                          <a:off x="0" y="0"/>
                          <a:ext cx="998855" cy="590550"/>
                          <a:chOff x="1733107" y="1562987"/>
                          <a:chExt cx="999461" cy="590993"/>
                        </a:xfrm>
                      </wpg:grpSpPr>
                      <wps:wsp>
                        <wps:cNvPr id="45" name="Rectangle 45"/>
                        <wps:cNvSpPr/>
                        <wps:spPr>
                          <a:xfrm>
                            <a:off x="1733107" y="1562987"/>
                            <a:ext cx="999461" cy="276446"/>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Straight Arrow Connector 46"/>
                        <wps:cNvCnPr/>
                        <wps:spPr>
                          <a:xfrm flipV="1">
                            <a:off x="2160176" y="1888166"/>
                            <a:ext cx="0" cy="265814"/>
                          </a:xfrm>
                          <a:prstGeom prst="straightConnector1">
                            <a:avLst/>
                          </a:prstGeom>
                          <a:noFill/>
                          <a:ln w="6350" cap="flat" cmpd="sng" algn="ctr">
                            <a:solidFill>
                              <a:srgbClr val="FF0000"/>
                            </a:solidFill>
                            <a:prstDash val="solid"/>
                            <a:miter lim="800000"/>
                            <a:tailEnd type="triangle"/>
                          </a:ln>
                          <a:effectLst/>
                        </wps:spPr>
                        <wps:bodyPr/>
                      </wps:wsp>
                    </wpg:wgp>
                  </a:graphicData>
                </a:graphic>
                <wp14:sizeRelH relativeFrom="margin">
                  <wp14:pctWidth>0</wp14:pctWidth>
                </wp14:sizeRelH>
                <wp14:sizeRelV relativeFrom="margin">
                  <wp14:pctHeight>0</wp14:pctHeight>
                </wp14:sizeRelV>
              </wp:anchor>
            </w:drawing>
          </mc:Choice>
          <mc:Fallback>
            <w:pict>
              <v:group w14:anchorId="53426D53" id="Group 47" o:spid="_x0000_s1026" style="position:absolute;margin-left:396.05pt;margin-top:84.2pt;width:78.65pt;height:46.5pt;z-index:251658242;mso-width-relative:margin;mso-height-relative:margin" coordorigin="17331,15629" coordsize="9994,5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">
                <v:rect id="Rectangle 45" o:spid="_x0000_s1027" style="position:absolute;left:17331;top:15629;width:9994;height:27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" filled="f" strokecolor="red" strokeweight="1pt"/>
                <v:shape id="Straight Arrow Connector 46" o:spid="_x0000_s1028" type="#_x0000_t32" style="position:absolute;left:21601;top:18881;width:0;height:265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" strokecolor="red" strokeweight=".5pt">
                  <v:stroke endarrow="block" joinstyle="miter"/>
                </v:shape>
                <w10:wrap type="topAndBottom"/>
              </v:group>
            </w:pict>
          </mc:Fallback>
        </mc:AlternateContent>
      </w:r>
      <w:r>
        <w:rPr>
          <w:noProof/>
          <w:color w:val="2B579A"/>
          <w:shd w:val="clear" w:color="auto" w:fill="E6E6E6"/>
        </w:rPr>
        <mc:AlternateContent>
          <mc:Choice Requires="wpg">
            <w:drawing>
              <wp:anchor distT="0" distB="0" distL="114300" distR="114300" simplePos="0" relativeHeight="251658244" behindDoc="0" locked="0" layoutInCell="1" allowOverlap="1" wp14:anchorId="551DB717" wp14:editId="7005D547">
                <wp:simplePos x="0" y="0"/>
                <wp:positionH relativeFrom="column">
                  <wp:posOffset>2391733</wp:posOffset>
                </wp:positionH>
                <wp:positionV relativeFrom="paragraph">
                  <wp:posOffset>284860</wp:posOffset>
                </wp:positionV>
                <wp:extent cx="576580" cy="210820"/>
                <wp:effectExtent l="0" t="0" r="13970" b="17780"/>
                <wp:wrapTopAndBottom/>
                <wp:docPr id="42" name="Group 4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580" cy="210820"/>
                          <a:chOff x="3402419" y="21265"/>
                          <a:chExt cx="871870" cy="318977"/>
                        </a:xfrm>
                      </wpg:grpSpPr>
                      <wps:wsp>
                        <wps:cNvPr id="40" name="Rectangle 40"/>
                        <wps:cNvSpPr/>
                        <wps:spPr>
                          <a:xfrm>
                            <a:off x="3930942" y="21265"/>
                            <a:ext cx="343347" cy="318977"/>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Straight Arrow Connector 41"/>
                        <wps:cNvCnPr/>
                        <wps:spPr>
                          <a:xfrm>
                            <a:off x="3402419" y="163476"/>
                            <a:ext cx="435935" cy="10633"/>
                          </a:xfrm>
                          <a:prstGeom prst="straightConnector1">
                            <a:avLst/>
                          </a:prstGeom>
                          <a:noFill/>
                          <a:ln w="6350" cap="flat" cmpd="sng" algn="ctr">
                            <a:solidFill>
                              <a:srgbClr val="FF0000"/>
                            </a:solidFill>
                            <a:prstDash val="solid"/>
                            <a:miter lim="800000"/>
                            <a:tailEnd type="triangle"/>
                          </a:ln>
                          <a:effectLst/>
                        </wps:spPr>
                        <wps:bodyPr/>
                      </wps:wsp>
                    </wpg:wgp>
                  </a:graphicData>
                </a:graphic>
                <wp14:sizeRelH relativeFrom="margin">
                  <wp14:pctWidth>0</wp14:pctWidth>
                </wp14:sizeRelH>
                <wp14:sizeRelV relativeFrom="margin">
                  <wp14:pctHeight>0</wp14:pctHeight>
                </wp14:sizeRelV>
              </wp:anchor>
            </w:drawing>
          </mc:Choice>
          <mc:Fallback>
            <w:pict>
              <v:group w14:anchorId="7DBA5519" id="Group 42" o:spid="_x0000_s1026" style="position:absolute;margin-left:188.35pt;margin-top:22.45pt;width:45.4pt;height:16.6pt;z-index:251658244;mso-width-relative:margin;mso-height-relative:margin" coordorigin="34024,212" coordsize="8718,31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">
                <o:lock v:ext="edit" aspectratio="t"/>
                <v:rect id="Rectangle 40" o:spid="_x0000_s1027" style="position:absolute;left:39309;top:212;width:3433;height:3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" filled="f" strokecolor="red" strokeweight="1pt"/>
                <v:shape id="Straight Arrow Connector 41" o:spid="_x0000_s1028" type="#_x0000_t32" style="position:absolute;left:34024;top:1634;width:4359;height:1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" strokecolor="red" strokeweight=".5pt">
                  <v:stroke endarrow="block" joinstyle="miter"/>
                </v:shape>
                <w10:wrap type="topAndBottom"/>
              </v:group>
            </w:pict>
          </mc:Fallback>
        </mc:AlternateContent>
      </w:r>
      <w:r w:rsidRPr="00CB1E58">
        <w:rPr>
          <w:noProof/>
          <w:color w:val="2B579A"/>
          <w:shd w:val="clear" w:color="auto" w:fill="E6E6E6"/>
        </w:rPr>
        <w:drawing>
          <wp:anchor distT="0" distB="0" distL="114300" distR="114300" simplePos="0" relativeHeight="251658246" behindDoc="1" locked="0" layoutInCell="1" allowOverlap="1" wp14:anchorId="2AD40286" wp14:editId="2271A0BA">
            <wp:simplePos x="0" y="0"/>
            <wp:positionH relativeFrom="margin">
              <wp:posOffset>3372040</wp:posOffset>
            </wp:positionH>
            <wp:positionV relativeFrom="paragraph">
              <wp:posOffset>224155</wp:posOffset>
            </wp:positionV>
            <wp:extent cx="2943860" cy="2247900"/>
            <wp:effectExtent l="0" t="0" r="8890" b="0"/>
            <wp:wrapNone/>
            <wp:docPr id="208" name="Picture 20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43860" cy="2247900"/>
                    </a:xfrm>
                    <a:prstGeom prst="rect">
                      <a:avLst/>
                    </a:prstGeom>
                  </pic:spPr>
                </pic:pic>
              </a:graphicData>
            </a:graphic>
            <wp14:sizeRelH relativeFrom="page">
              <wp14:pctWidth>0</wp14:pctWidth>
            </wp14:sizeRelH>
            <wp14:sizeRelV relativeFrom="page">
              <wp14:pctHeight>0</wp14:pctHeight>
            </wp14:sizeRelV>
          </wp:anchor>
        </w:drawing>
      </w:r>
      <w:r w:rsidRPr="006359E7">
        <w:rPr>
          <w:noProof/>
          <w:color w:val="2B579A"/>
          <w:shd w:val="clear" w:color="auto" w:fill="E6E6E6"/>
        </w:rPr>
        <w:drawing>
          <wp:anchor distT="0" distB="0" distL="114300" distR="114300" simplePos="0" relativeHeight="251658243" behindDoc="1" locked="0" layoutInCell="1" allowOverlap="1" wp14:anchorId="7C2FD56F" wp14:editId="521C09AB">
            <wp:simplePos x="0" y="0"/>
            <wp:positionH relativeFrom="margin">
              <wp:posOffset>67120</wp:posOffset>
            </wp:positionH>
            <wp:positionV relativeFrom="paragraph">
              <wp:posOffset>224790</wp:posOffset>
            </wp:positionV>
            <wp:extent cx="2943860" cy="2246630"/>
            <wp:effectExtent l="0" t="0" r="8890" b="1270"/>
            <wp:wrapNone/>
            <wp:docPr id="202" name="Picture 20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Map&#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43860" cy="2246630"/>
                    </a:xfrm>
                    <a:prstGeom prst="rect">
                      <a:avLst/>
                    </a:prstGeom>
                  </pic:spPr>
                </pic:pic>
              </a:graphicData>
            </a:graphic>
            <wp14:sizeRelH relativeFrom="page">
              <wp14:pctWidth>0</wp14:pctWidth>
            </wp14:sizeRelH>
            <wp14:sizeRelV relativeFrom="page">
              <wp14:pctHeight>0</wp14:pctHeight>
            </wp14:sizeRelV>
          </wp:anchor>
        </w:drawing>
      </w:r>
      <w:r>
        <w:rPr>
          <w:shd w:val="clear" w:color="auto" w:fill="FFFFFF"/>
        </w:rPr>
        <w:br w:type="page"/>
      </w:r>
    </w:p>
    <w:p w14:paraId="4F9B89B3" w14:textId="77777777" w:rsidR="0018307E" w:rsidRDefault="0018307E" w:rsidP="0018307E">
      <w:pPr>
        <w:rPr>
          <w:shd w:val="clear" w:color="auto" w:fill="FFFFFF"/>
        </w:rPr>
      </w:pPr>
      <w:r w:rsidRPr="00FB743D">
        <w:rPr>
          <w:noProof/>
          <w:color w:val="2B579A"/>
          <w:shd w:val="clear" w:color="auto" w:fill="E6E6E6"/>
        </w:rPr>
        <w:lastRenderedPageBreak/>
        <w:drawing>
          <wp:anchor distT="0" distB="0" distL="114300" distR="114300" simplePos="0" relativeHeight="251658245" behindDoc="0" locked="0" layoutInCell="1" allowOverlap="1" wp14:anchorId="18ABD930" wp14:editId="13B7C7C7">
            <wp:simplePos x="0" y="0"/>
            <wp:positionH relativeFrom="margin">
              <wp:align>right</wp:align>
            </wp:positionH>
            <wp:positionV relativeFrom="paragraph">
              <wp:posOffset>304</wp:posOffset>
            </wp:positionV>
            <wp:extent cx="3604260" cy="2743200"/>
            <wp:effectExtent l="0" t="0" r="0" b="0"/>
            <wp:wrapSquare wrapText="bothSides"/>
            <wp:docPr id="24" name="Picture 2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Map&#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04260" cy="2743200"/>
                    </a:xfrm>
                    <a:prstGeom prst="rect">
                      <a:avLst/>
                    </a:prstGeom>
                  </pic:spPr>
                </pic:pic>
              </a:graphicData>
            </a:graphic>
            <wp14:sizeRelH relativeFrom="page">
              <wp14:pctWidth>0</wp14:pctWidth>
            </wp14:sizeRelH>
            <wp14:sizeRelV relativeFrom="page">
              <wp14:pctHeight>0</wp14:pctHeight>
            </wp14:sizeRelV>
          </wp:anchor>
        </w:drawing>
      </w:r>
      <w:r>
        <w:rPr>
          <w:shd w:val="clear" w:color="auto" w:fill="FFFFFF"/>
        </w:rPr>
        <w:t>The map will now display areas with environmental justice concerns in yellow, orange, and red. Communities in red areas are the most vulnerable to environmental inequalities.</w:t>
      </w:r>
      <w:r w:rsidRPr="00FB743D">
        <w:rPr>
          <w:noProof/>
        </w:rPr>
        <w:t xml:space="preserve"> </w:t>
      </w:r>
    </w:p>
    <w:p w14:paraId="1CFE735E" w14:textId="77777777" w:rsidR="0018307E" w:rsidRDefault="0018307E" w:rsidP="0018307E">
      <w:pPr>
        <w:rPr>
          <w:shd w:val="clear" w:color="auto" w:fill="FFFFFF"/>
        </w:rPr>
      </w:pPr>
      <w:r w:rsidRPr="001D1268">
        <w:rPr>
          <w:shd w:val="clear" w:color="auto" w:fill="FFFFFF"/>
        </w:rPr>
        <w:t>What can you learn about the people living in or near your watershed? Is there a large concentration of historically underrepresented communities there?</w:t>
      </w:r>
      <w:r>
        <w:rPr>
          <w:shd w:val="clear" w:color="auto" w:fill="FFFFFF"/>
        </w:rPr>
        <w:t xml:space="preserve"> Pick three areas with environmental justice concerns and describe the following:</w:t>
      </w:r>
    </w:p>
    <w:p w14:paraId="689CA0BB" w14:textId="77777777" w:rsidR="0018307E" w:rsidRDefault="0018307E" w:rsidP="0018307E">
      <w:pPr>
        <w:pStyle w:val="ListParagraph"/>
        <w:numPr>
          <w:ilvl w:val="0"/>
          <w:numId w:val="19"/>
        </w:numPr>
        <w:rPr>
          <w:shd w:val="clear" w:color="auto" w:fill="FFFFFF"/>
        </w:rPr>
      </w:pPr>
      <w:r w:rsidRPr="004B1E19">
        <w:rPr>
          <w:shd w:val="clear" w:color="auto" w:fill="FFFFFF"/>
        </w:rPr>
        <w:t xml:space="preserve">Watershed name </w:t>
      </w:r>
    </w:p>
    <w:p w14:paraId="5BCF1FFE" w14:textId="77777777" w:rsidR="0018307E" w:rsidRDefault="0018307E" w:rsidP="0018307E">
      <w:pPr>
        <w:pStyle w:val="ListParagraph"/>
        <w:numPr>
          <w:ilvl w:val="0"/>
          <w:numId w:val="19"/>
        </w:numPr>
        <w:rPr>
          <w:shd w:val="clear" w:color="auto" w:fill="FFFFFF"/>
        </w:rPr>
      </w:pPr>
      <w:r>
        <w:rPr>
          <w:shd w:val="clear" w:color="auto" w:fill="FFFFFF"/>
        </w:rPr>
        <w:t>Demographics information</w:t>
      </w:r>
    </w:p>
    <w:p w14:paraId="340B28FE" w14:textId="77777777" w:rsidR="0018307E" w:rsidRPr="004B1E19" w:rsidRDefault="0018307E" w:rsidP="0018307E">
      <w:pPr>
        <w:pStyle w:val="ListParagraph"/>
        <w:numPr>
          <w:ilvl w:val="1"/>
          <w:numId w:val="19"/>
        </w:numPr>
        <w:rPr>
          <w:shd w:val="clear" w:color="auto" w:fill="FFFFFF"/>
        </w:rPr>
      </w:pPr>
      <w:r w:rsidRPr="004B1E19">
        <w:rPr>
          <w:shd w:val="clear" w:color="auto" w:fill="FFFFFF"/>
        </w:rPr>
        <w:t>Percent Minority</w:t>
      </w:r>
    </w:p>
    <w:p w14:paraId="2B306A52" w14:textId="77777777" w:rsidR="0018307E" w:rsidRPr="004B1E19" w:rsidRDefault="0018307E" w:rsidP="0018307E">
      <w:pPr>
        <w:pStyle w:val="ListParagraph"/>
        <w:numPr>
          <w:ilvl w:val="1"/>
          <w:numId w:val="19"/>
        </w:numPr>
        <w:rPr>
          <w:shd w:val="clear" w:color="auto" w:fill="FFFFFF"/>
        </w:rPr>
      </w:pPr>
      <w:r w:rsidRPr="004B1E19">
        <w:rPr>
          <w:shd w:val="clear" w:color="auto" w:fill="FFFFFF"/>
        </w:rPr>
        <w:t xml:space="preserve">Percent Low Income </w:t>
      </w:r>
    </w:p>
    <w:p w14:paraId="7B6BA1A7" w14:textId="77777777" w:rsidR="0018307E" w:rsidRPr="004B1E19" w:rsidRDefault="0018307E" w:rsidP="0018307E">
      <w:pPr>
        <w:pStyle w:val="ListParagraph"/>
        <w:numPr>
          <w:ilvl w:val="1"/>
          <w:numId w:val="19"/>
        </w:numPr>
        <w:rPr>
          <w:shd w:val="clear" w:color="auto" w:fill="FFFFFF"/>
        </w:rPr>
      </w:pPr>
      <w:r w:rsidRPr="004B1E19">
        <w:rPr>
          <w:shd w:val="clear" w:color="auto" w:fill="FFFFFF"/>
        </w:rPr>
        <w:t xml:space="preserve">Percent Less Than High School Education </w:t>
      </w:r>
    </w:p>
    <w:p w14:paraId="6B258A03" w14:textId="77777777" w:rsidR="0018307E" w:rsidRPr="004B1E19" w:rsidRDefault="0018307E" w:rsidP="0018307E">
      <w:pPr>
        <w:pStyle w:val="ListParagraph"/>
        <w:numPr>
          <w:ilvl w:val="1"/>
          <w:numId w:val="19"/>
        </w:numPr>
        <w:rPr>
          <w:shd w:val="clear" w:color="auto" w:fill="FFFFFF"/>
        </w:rPr>
      </w:pPr>
      <w:r w:rsidRPr="004B1E19">
        <w:rPr>
          <w:shd w:val="clear" w:color="auto" w:fill="FFFFFF"/>
        </w:rPr>
        <w:t xml:space="preserve">Percent Linguistically Isolated </w:t>
      </w:r>
    </w:p>
    <w:p w14:paraId="1A2C8928" w14:textId="77777777" w:rsidR="0018307E" w:rsidRPr="004B1E19" w:rsidRDefault="0018307E" w:rsidP="0018307E">
      <w:pPr>
        <w:pStyle w:val="ListParagraph"/>
        <w:numPr>
          <w:ilvl w:val="1"/>
          <w:numId w:val="19"/>
        </w:numPr>
        <w:rPr>
          <w:shd w:val="clear" w:color="auto" w:fill="FFFFFF"/>
        </w:rPr>
      </w:pPr>
      <w:r w:rsidRPr="004B1E19">
        <w:rPr>
          <w:shd w:val="clear" w:color="auto" w:fill="FFFFFF"/>
        </w:rPr>
        <w:t>Percent Individuals Under 5</w:t>
      </w:r>
    </w:p>
    <w:p w14:paraId="399684F2" w14:textId="77777777" w:rsidR="0018307E" w:rsidRDefault="0018307E" w:rsidP="0018307E">
      <w:pPr>
        <w:pStyle w:val="ListParagraph"/>
        <w:numPr>
          <w:ilvl w:val="1"/>
          <w:numId w:val="19"/>
        </w:numPr>
        <w:rPr>
          <w:shd w:val="clear" w:color="auto" w:fill="FFFFFF"/>
        </w:rPr>
      </w:pPr>
      <w:r w:rsidRPr="004B1E19">
        <w:rPr>
          <w:shd w:val="clear" w:color="auto" w:fill="FFFFFF"/>
        </w:rPr>
        <w:t>Percent Individuals Over 64</w:t>
      </w:r>
    </w:p>
    <w:p w14:paraId="5E770158" w14:textId="77777777" w:rsidR="0018307E" w:rsidRDefault="0018307E" w:rsidP="0018307E">
      <w:pPr>
        <w:pStyle w:val="ListParagraph"/>
        <w:numPr>
          <w:ilvl w:val="0"/>
          <w:numId w:val="19"/>
        </w:numPr>
        <w:rPr>
          <w:shd w:val="clear" w:color="auto" w:fill="FFFFFF"/>
        </w:rPr>
      </w:pPr>
      <w:r>
        <w:rPr>
          <w:shd w:val="clear" w:color="auto" w:fill="FFFFFF"/>
        </w:rPr>
        <w:t>Impairments to swimming</w:t>
      </w:r>
    </w:p>
    <w:p w14:paraId="167B671C" w14:textId="77777777" w:rsidR="0018307E" w:rsidRDefault="0018307E" w:rsidP="0018307E">
      <w:pPr>
        <w:pStyle w:val="ListParagraph"/>
        <w:numPr>
          <w:ilvl w:val="0"/>
          <w:numId w:val="19"/>
        </w:numPr>
        <w:rPr>
          <w:shd w:val="clear" w:color="auto" w:fill="FFFFFF"/>
        </w:rPr>
      </w:pPr>
      <w:r>
        <w:rPr>
          <w:shd w:val="clear" w:color="auto" w:fill="FFFFFF"/>
        </w:rPr>
        <w:t>Impairments to eating fish</w:t>
      </w:r>
    </w:p>
    <w:p w14:paraId="172F645B" w14:textId="32780ABB" w:rsidR="0018307E" w:rsidRDefault="0018307E" w:rsidP="0018307E">
      <w:pPr>
        <w:pStyle w:val="ListParagraph"/>
        <w:numPr>
          <w:ilvl w:val="0"/>
          <w:numId w:val="19"/>
        </w:numPr>
        <w:rPr>
          <w:shd w:val="clear" w:color="auto" w:fill="FFFFFF"/>
        </w:rPr>
      </w:pPr>
      <w:r>
        <w:rPr>
          <w:shd w:val="clear" w:color="auto" w:fill="FFFFFF"/>
        </w:rPr>
        <w:t>Impairments to aquatic life</w:t>
      </w:r>
      <w:r w:rsidR="004D5D3A">
        <w:rPr>
          <w:shd w:val="clear" w:color="auto" w:fill="FFFFFF"/>
        </w:rPr>
        <w:br/>
      </w:r>
    </w:p>
    <w:p w14:paraId="2CB63675" w14:textId="1C461D16" w:rsidR="0018307E" w:rsidRDefault="00146972" w:rsidP="005617E8">
      <w:pPr>
        <w:pStyle w:val="Heading1"/>
      </w:pPr>
      <w:bookmarkStart w:id="5" w:name="_Hlk99091957"/>
      <w:r>
        <w:t>E</w:t>
      </w:r>
      <w:r w:rsidR="0018307E" w:rsidRPr="00C31ED1">
        <w:t>xtension 2: Spotlight on Action (Homework or Group Activity)</w:t>
      </w:r>
    </w:p>
    <w:bookmarkEnd w:id="5"/>
    <w:p w14:paraId="6553E42B" w14:textId="0BE9BDCB" w:rsidR="0018307E" w:rsidRPr="00C31ED1" w:rsidRDefault="0018307E" w:rsidP="0018307E">
      <w:r w:rsidRPr="00C31ED1">
        <w:t xml:space="preserve">Identify an impaired waterbody in </w:t>
      </w:r>
      <w:r w:rsidR="00146972">
        <w:t>a watershed of your choice.</w:t>
      </w:r>
      <w:r w:rsidRPr="00C31ED1">
        <w:t xml:space="preserve"> Develop a presentation (e.g., in Google Slides) to convince members of your community to take action</w:t>
      </w:r>
      <w:r>
        <w:t xml:space="preserve"> to restore the health of their waters</w:t>
      </w:r>
      <w:r w:rsidRPr="00C31ED1">
        <w:t xml:space="preserve">. </w:t>
      </w:r>
      <w:r>
        <w:t xml:space="preserve">Using </w:t>
      </w:r>
      <w:r w:rsidRPr="006B6F25">
        <w:rPr>
          <w:i/>
          <w:iCs/>
        </w:rPr>
        <w:t>How’s My Waterway</w:t>
      </w:r>
      <w:r>
        <w:t xml:space="preserve"> as your data source, answer the following questions in your presentation</w:t>
      </w:r>
      <w:r w:rsidRPr="00C31ED1">
        <w:t>:</w:t>
      </w:r>
    </w:p>
    <w:p w14:paraId="5E653244" w14:textId="1976E26E" w:rsidR="0018307E" w:rsidRDefault="0018307E" w:rsidP="0018307E">
      <w:pPr>
        <w:pStyle w:val="ListParagraph"/>
        <w:numPr>
          <w:ilvl w:val="0"/>
          <w:numId w:val="26"/>
        </w:numPr>
      </w:pPr>
      <w:r w:rsidRPr="00C31ED1">
        <w:t>What</w:t>
      </w:r>
      <w:r w:rsidR="00DD138F">
        <w:t xml:space="preserve"> issues </w:t>
      </w:r>
      <w:r w:rsidRPr="00C31ED1">
        <w:t xml:space="preserve">are affecting </w:t>
      </w:r>
      <w:r w:rsidR="00DD138F">
        <w:t xml:space="preserve">these </w:t>
      </w:r>
      <w:r w:rsidRPr="00C31ED1">
        <w:t>waterways</w:t>
      </w:r>
      <w:r>
        <w:t>?</w:t>
      </w:r>
    </w:p>
    <w:p w14:paraId="6B464313" w14:textId="2AC418BF" w:rsidR="0018307E" w:rsidRPr="00C31ED1" w:rsidRDefault="0018307E" w:rsidP="0018307E">
      <w:pPr>
        <w:pStyle w:val="ListParagraph"/>
        <w:numPr>
          <w:ilvl w:val="0"/>
          <w:numId w:val="26"/>
        </w:numPr>
      </w:pPr>
      <w:r>
        <w:t>H</w:t>
      </w:r>
      <w:r w:rsidRPr="00C31ED1">
        <w:t>ow</w:t>
      </w:r>
      <w:r>
        <w:t xml:space="preserve"> do</w:t>
      </w:r>
      <w:r w:rsidRPr="00C31ED1">
        <w:t xml:space="preserve"> these</w:t>
      </w:r>
      <w:r w:rsidR="00DD138F">
        <w:t xml:space="preserve"> issues </w:t>
      </w:r>
      <w:r w:rsidRPr="00C31ED1">
        <w:t>affect the community</w:t>
      </w:r>
      <w:r>
        <w:t>’s swimming, fish consumption, and aquatic life?</w:t>
      </w:r>
      <w:r w:rsidRPr="00C31ED1">
        <w:t xml:space="preserve"> </w:t>
      </w:r>
    </w:p>
    <w:p w14:paraId="01883115" w14:textId="6AEB6CA6" w:rsidR="0018307E" w:rsidRPr="00C31ED1" w:rsidRDefault="0018307E" w:rsidP="0018307E">
      <w:pPr>
        <w:pStyle w:val="ListParagraph"/>
        <w:numPr>
          <w:ilvl w:val="0"/>
          <w:numId w:val="26"/>
        </w:numPr>
      </w:pPr>
      <w:r w:rsidRPr="00C31ED1">
        <w:t xml:space="preserve">How </w:t>
      </w:r>
      <w:r>
        <w:t xml:space="preserve">are </w:t>
      </w:r>
      <w:r w:rsidRPr="00C31ED1">
        <w:t>community members contributing to the problem</w:t>
      </w:r>
      <w:r>
        <w:t>?</w:t>
      </w:r>
      <w:r w:rsidR="00053AEB">
        <w:t xml:space="preserve"> Should we give a hint to click on the issues definitions in the glossary? </w:t>
      </w:r>
    </w:p>
    <w:p w14:paraId="19FEA1A8" w14:textId="5F3C18BD" w:rsidR="0018307E" w:rsidRPr="00C31ED1" w:rsidRDefault="0018307E" w:rsidP="0018307E">
      <w:r>
        <w:t xml:space="preserve">After identifying </w:t>
      </w:r>
      <w:r w:rsidR="00053AEB">
        <w:t>the issues</w:t>
      </w:r>
      <w:r>
        <w:t xml:space="preserve"> and their causes, develop a c</w:t>
      </w:r>
      <w:r w:rsidRPr="00C31ED1">
        <w:t xml:space="preserve">hecklist of things people can do to reduce and prevent these </w:t>
      </w:r>
      <w:r w:rsidR="00053AEB">
        <w:t xml:space="preserve">issues </w:t>
      </w:r>
      <w:r w:rsidRPr="00C31ED1">
        <w:t xml:space="preserve">in the future. </w:t>
      </w:r>
      <w:r w:rsidR="004D5D3A">
        <w:br/>
      </w:r>
    </w:p>
    <w:p w14:paraId="1C1E378C" w14:textId="44701D23" w:rsidR="00462278" w:rsidRDefault="00462278" w:rsidP="00462278">
      <w:pPr>
        <w:pStyle w:val="Heading1"/>
      </w:pPr>
      <w:r>
        <w:t>E</w:t>
      </w:r>
      <w:r w:rsidRPr="00C31ED1">
        <w:t xml:space="preserve">xtension </w:t>
      </w:r>
      <w:r>
        <w:t>3</w:t>
      </w:r>
      <w:r w:rsidRPr="00C31ED1">
        <w:t xml:space="preserve">: Spotlight on </w:t>
      </w:r>
      <w:r>
        <w:t>State Level Water Quality</w:t>
      </w:r>
      <w:r w:rsidRPr="00C31ED1">
        <w:t xml:space="preserve"> (Homework or Group Activity)</w:t>
      </w:r>
    </w:p>
    <w:p w14:paraId="252107FE" w14:textId="1F8DE613" w:rsidR="002C6D90" w:rsidRDefault="00053AEB" w:rsidP="002C6D90">
      <w:r>
        <w:t>Using the “State” tab in How’s My Waterway, i</w:t>
      </w:r>
      <w:r w:rsidR="00462278">
        <w:t>nvestigate the quality of water in your state. Learn about different types of waterbodies and their condition.</w:t>
      </w:r>
      <w:r w:rsidR="002C6D90" w:rsidRPr="002C6D90">
        <w:t xml:space="preserve"> </w:t>
      </w:r>
      <w:r w:rsidR="002C6D90" w:rsidRPr="00C31ED1">
        <w:t xml:space="preserve">Develop a presentation (e.g., in Google Slides) to </w:t>
      </w:r>
      <w:r w:rsidR="002C6D90">
        <w:t xml:space="preserve">summarize </w:t>
      </w:r>
      <w:r w:rsidR="002C6D90">
        <w:lastRenderedPageBreak/>
        <w:t xml:space="preserve">your findings. Using </w:t>
      </w:r>
      <w:r w:rsidR="002C6D90" w:rsidRPr="006B6F25">
        <w:rPr>
          <w:i/>
          <w:iCs/>
        </w:rPr>
        <w:t>How’s My Waterway</w:t>
      </w:r>
      <w:r w:rsidR="002C6D90">
        <w:t xml:space="preserve"> as your data source, answer the following questions in your presentation</w:t>
      </w:r>
      <w:r w:rsidR="002C6D90" w:rsidRPr="00C31ED1">
        <w:t>:</w:t>
      </w:r>
    </w:p>
    <w:p w14:paraId="3623B8F6" w14:textId="46B545AA" w:rsidR="002C6D90" w:rsidRDefault="002C6D90" w:rsidP="002C6D90">
      <w:pPr>
        <w:pStyle w:val="ListParagraph"/>
        <w:numPr>
          <w:ilvl w:val="0"/>
          <w:numId w:val="39"/>
        </w:numPr>
      </w:pPr>
      <w:r>
        <w:t xml:space="preserve">How many miles of each </w:t>
      </w:r>
      <w:r w:rsidR="00053AEB">
        <w:t xml:space="preserve">assessed </w:t>
      </w:r>
      <w:r>
        <w:t>water type are in good, impaired, or unknown condition. Use the bar charts generated from the tool in your presentation.</w:t>
      </w:r>
    </w:p>
    <w:p w14:paraId="7C53ADAC" w14:textId="4DD39074" w:rsidR="002C6D90" w:rsidRDefault="002C6D90" w:rsidP="002C6D90">
      <w:pPr>
        <w:pStyle w:val="ListParagraph"/>
        <w:numPr>
          <w:ilvl w:val="0"/>
          <w:numId w:val="39"/>
        </w:numPr>
      </w:pPr>
      <w:r>
        <w:t>What designated water uses are impaired in the state for different waterbody types?</w:t>
      </w:r>
    </w:p>
    <w:p w14:paraId="66B5A3B4" w14:textId="0557FA9C" w:rsidR="002C6D90" w:rsidRDefault="002C6D90" w:rsidP="002C6D90">
      <w:pPr>
        <w:pStyle w:val="ListParagraph"/>
        <w:numPr>
          <w:ilvl w:val="0"/>
          <w:numId w:val="39"/>
        </w:numPr>
      </w:pPr>
      <w:r>
        <w:t>What are the main reasons why these waters are impaired?</w:t>
      </w:r>
    </w:p>
    <w:p w14:paraId="02AD96F4" w14:textId="2F3DD731" w:rsidR="0009483F" w:rsidRPr="00BC7DEF" w:rsidRDefault="002C6D90" w:rsidP="00B63564">
      <w:pPr>
        <w:pStyle w:val="ListParagraph"/>
        <w:numPr>
          <w:ilvl w:val="0"/>
          <w:numId w:val="39"/>
        </w:numPr>
      </w:pPr>
      <w:r>
        <w:t>Research at least two efforts being done in your state to help protect and restore waters (see “Water Stories” and “Documents” in the tool for help).</w:t>
      </w:r>
      <w:bookmarkStart w:id="6" w:name="_Background_for_Instructors"/>
      <w:bookmarkEnd w:id="6"/>
    </w:p>
    <w:sectPr w:rsidR="0009483F" w:rsidRPr="00BC7DEF" w:rsidSect="00BD79CC">
      <w:headerReference w:type="default" r:id="rId32"/>
      <w:footerReference w:type="default" r:id="rId33"/>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09C164" w14:textId="77777777" w:rsidR="009706EB" w:rsidRDefault="009706EB" w:rsidP="00693AB7">
      <w:pPr>
        <w:spacing w:after="0" w:line="240" w:lineRule="auto"/>
      </w:pPr>
      <w:r>
        <w:separator/>
      </w:r>
    </w:p>
  </w:endnote>
  <w:endnote w:type="continuationSeparator" w:id="0">
    <w:p w14:paraId="347A97DB" w14:textId="77777777" w:rsidR="009706EB" w:rsidRDefault="009706EB" w:rsidP="00693AB7">
      <w:pPr>
        <w:spacing w:after="0" w:line="240" w:lineRule="auto"/>
      </w:pPr>
      <w:r>
        <w:continuationSeparator/>
      </w:r>
    </w:p>
  </w:endnote>
  <w:endnote w:type="continuationNotice" w:id="1">
    <w:p w14:paraId="215AC285" w14:textId="77777777" w:rsidR="009706EB" w:rsidRDefault="009706E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9891771"/>
      <w:docPartObj>
        <w:docPartGallery w:val="Page Numbers (Bottom of Page)"/>
        <w:docPartUnique/>
      </w:docPartObj>
    </w:sdtPr>
    <w:sdtEndPr>
      <w:rPr>
        <w:noProof/>
      </w:rPr>
    </w:sdtEndPr>
    <w:sdtContent>
      <w:p w14:paraId="2A311746" w14:textId="25EE1442" w:rsidR="00E530BE" w:rsidRDefault="00E530BE" w:rsidP="00E530BE">
        <w:pPr>
          <w:pStyle w:val="Footer"/>
          <w:jc w:val="center"/>
        </w:pPr>
        <w:r>
          <w:rPr>
            <w:color w:val="2B579A"/>
            <w:shd w:val="clear" w:color="auto" w:fill="E6E6E6"/>
          </w:rPr>
          <w:fldChar w:fldCharType="begin"/>
        </w:r>
        <w:r>
          <w:instrText xml:space="preserve"> PAGE   \* MERGEFORMAT </w:instrText>
        </w:r>
        <w:r>
          <w:rPr>
            <w:color w:val="2B579A"/>
            <w:shd w:val="clear" w:color="auto" w:fill="E6E6E6"/>
          </w:rPr>
          <w:fldChar w:fldCharType="separate"/>
        </w:r>
        <w:r>
          <w:rPr>
            <w:noProof/>
          </w:rPr>
          <w:t>2</w:t>
        </w:r>
        <w:r>
          <w:rPr>
            <w:color w:val="2B579A"/>
            <w:shd w:val="clear" w:color="auto" w:fill="E6E6E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2C38DA" w14:textId="77777777" w:rsidR="009706EB" w:rsidRDefault="009706EB" w:rsidP="00693AB7">
      <w:pPr>
        <w:spacing w:after="0" w:line="240" w:lineRule="auto"/>
      </w:pPr>
      <w:r>
        <w:separator/>
      </w:r>
    </w:p>
  </w:footnote>
  <w:footnote w:type="continuationSeparator" w:id="0">
    <w:p w14:paraId="6C3AACE6" w14:textId="77777777" w:rsidR="009706EB" w:rsidRDefault="009706EB" w:rsidP="00693AB7">
      <w:pPr>
        <w:spacing w:after="0" w:line="240" w:lineRule="auto"/>
      </w:pPr>
      <w:r>
        <w:continuationSeparator/>
      </w:r>
    </w:p>
  </w:footnote>
  <w:footnote w:type="continuationNotice" w:id="1">
    <w:p w14:paraId="24841DA5" w14:textId="77777777" w:rsidR="009706EB" w:rsidRDefault="009706E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443365" w14:textId="45718A11" w:rsidR="006C4857" w:rsidRDefault="006C4857">
    <w:pPr>
      <w:pStyle w:val="Header"/>
    </w:pPr>
    <w:r>
      <w:rPr>
        <w:noProof/>
        <w:color w:val="2B579A"/>
        <w:shd w:val="clear" w:color="auto" w:fill="E6E6E6"/>
      </w:rPr>
      <w:drawing>
        <wp:anchor distT="0" distB="0" distL="114300" distR="114300" simplePos="0" relativeHeight="251658240" behindDoc="1" locked="0" layoutInCell="1" allowOverlap="1" wp14:anchorId="5994D055" wp14:editId="5ECEEA78">
          <wp:simplePos x="0" y="0"/>
          <wp:positionH relativeFrom="column">
            <wp:posOffset>5019040</wp:posOffset>
          </wp:positionH>
          <wp:positionV relativeFrom="paragraph">
            <wp:posOffset>-76200</wp:posOffset>
          </wp:positionV>
          <wp:extent cx="1247775" cy="382905"/>
          <wp:effectExtent l="0" t="0" r="9525" b="0"/>
          <wp:wrapTight wrapText="bothSides">
            <wp:wrapPolygon edited="0">
              <wp:start x="1649" y="0"/>
              <wp:lineTo x="0" y="6448"/>
              <wp:lineTo x="0" y="18269"/>
              <wp:lineTo x="1319" y="20418"/>
              <wp:lineTo x="21435" y="20418"/>
              <wp:lineTo x="21435" y="15045"/>
              <wp:lineTo x="19786" y="0"/>
              <wp:lineTo x="1649"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
                    <a:extLst>
                      <a:ext uri="{28A0092B-C50C-407E-A947-70E740481C1C}">
                        <a14:useLocalDpi xmlns:a14="http://schemas.microsoft.com/office/drawing/2010/main" val="0"/>
                      </a:ext>
                      <a:ext uri="{837473B0-CC2E-450A-ABE3-18F120FF3D39}">
                        <a1611:picAttrSrcUrl xmlns:a1611="http://schemas.microsoft.com/office/drawing/2016/11/main" r:id="rId2"/>
                      </a:ext>
                    </a:extLst>
                  </a:blip>
                  <a:stretch>
                    <a:fillRect/>
                  </a:stretch>
                </pic:blipFill>
                <pic:spPr>
                  <a:xfrm>
                    <a:off x="0" y="0"/>
                    <a:ext cx="1247775" cy="382905"/>
                  </a:xfrm>
                  <a:prstGeom prst="rect">
                    <a:avLst/>
                  </a:prstGeom>
                </pic:spPr>
              </pic:pic>
            </a:graphicData>
          </a:graphic>
          <wp14:sizeRelH relativeFrom="page">
            <wp14:pctWidth>0</wp14:pctWidth>
          </wp14:sizeRelH>
          <wp14:sizeRelV relativeFrom="page">
            <wp14:pctHeight>0</wp14:pctHeight>
          </wp14:sizeRelV>
        </wp:anchor>
      </w:drawing>
    </w:r>
  </w:p>
  <w:p w14:paraId="16D7022D" w14:textId="77777777" w:rsidR="006C4857" w:rsidRDefault="006C485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1077E"/>
    <w:multiLevelType w:val="hybridMultilevel"/>
    <w:tmpl w:val="33467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F30AE8"/>
    <w:multiLevelType w:val="hybridMultilevel"/>
    <w:tmpl w:val="10DC3382"/>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6F4734"/>
    <w:multiLevelType w:val="hybridMultilevel"/>
    <w:tmpl w:val="92429976"/>
    <w:lvl w:ilvl="0" w:tplc="BBE24A32">
      <w:start w:val="1"/>
      <w:numFmt w:val="bullet"/>
      <w:lvlText w:val="•"/>
      <w:lvlJc w:val="left"/>
      <w:pPr>
        <w:tabs>
          <w:tab w:val="num" w:pos="720"/>
        </w:tabs>
        <w:ind w:left="720" w:hanging="360"/>
      </w:pPr>
      <w:rPr>
        <w:rFonts w:ascii="Times New Roman" w:hAnsi="Times New Roman" w:hint="default"/>
      </w:rPr>
    </w:lvl>
    <w:lvl w:ilvl="1" w:tplc="D31EE234" w:tentative="1">
      <w:start w:val="1"/>
      <w:numFmt w:val="bullet"/>
      <w:lvlText w:val="•"/>
      <w:lvlJc w:val="left"/>
      <w:pPr>
        <w:tabs>
          <w:tab w:val="num" w:pos="1440"/>
        </w:tabs>
        <w:ind w:left="1440" w:hanging="360"/>
      </w:pPr>
      <w:rPr>
        <w:rFonts w:ascii="Times New Roman" w:hAnsi="Times New Roman" w:hint="default"/>
      </w:rPr>
    </w:lvl>
    <w:lvl w:ilvl="2" w:tplc="9326A626" w:tentative="1">
      <w:start w:val="1"/>
      <w:numFmt w:val="bullet"/>
      <w:lvlText w:val="•"/>
      <w:lvlJc w:val="left"/>
      <w:pPr>
        <w:tabs>
          <w:tab w:val="num" w:pos="2160"/>
        </w:tabs>
        <w:ind w:left="2160" w:hanging="360"/>
      </w:pPr>
      <w:rPr>
        <w:rFonts w:ascii="Times New Roman" w:hAnsi="Times New Roman" w:hint="default"/>
      </w:rPr>
    </w:lvl>
    <w:lvl w:ilvl="3" w:tplc="9CE6AE84" w:tentative="1">
      <w:start w:val="1"/>
      <w:numFmt w:val="bullet"/>
      <w:lvlText w:val="•"/>
      <w:lvlJc w:val="left"/>
      <w:pPr>
        <w:tabs>
          <w:tab w:val="num" w:pos="2880"/>
        </w:tabs>
        <w:ind w:left="2880" w:hanging="360"/>
      </w:pPr>
      <w:rPr>
        <w:rFonts w:ascii="Times New Roman" w:hAnsi="Times New Roman" w:hint="default"/>
      </w:rPr>
    </w:lvl>
    <w:lvl w:ilvl="4" w:tplc="A9A0DEA0" w:tentative="1">
      <w:start w:val="1"/>
      <w:numFmt w:val="bullet"/>
      <w:lvlText w:val="•"/>
      <w:lvlJc w:val="left"/>
      <w:pPr>
        <w:tabs>
          <w:tab w:val="num" w:pos="3600"/>
        </w:tabs>
        <w:ind w:left="3600" w:hanging="360"/>
      </w:pPr>
      <w:rPr>
        <w:rFonts w:ascii="Times New Roman" w:hAnsi="Times New Roman" w:hint="default"/>
      </w:rPr>
    </w:lvl>
    <w:lvl w:ilvl="5" w:tplc="62DAD924" w:tentative="1">
      <w:start w:val="1"/>
      <w:numFmt w:val="bullet"/>
      <w:lvlText w:val="•"/>
      <w:lvlJc w:val="left"/>
      <w:pPr>
        <w:tabs>
          <w:tab w:val="num" w:pos="4320"/>
        </w:tabs>
        <w:ind w:left="4320" w:hanging="360"/>
      </w:pPr>
      <w:rPr>
        <w:rFonts w:ascii="Times New Roman" w:hAnsi="Times New Roman" w:hint="default"/>
      </w:rPr>
    </w:lvl>
    <w:lvl w:ilvl="6" w:tplc="F37C5F1E" w:tentative="1">
      <w:start w:val="1"/>
      <w:numFmt w:val="bullet"/>
      <w:lvlText w:val="•"/>
      <w:lvlJc w:val="left"/>
      <w:pPr>
        <w:tabs>
          <w:tab w:val="num" w:pos="5040"/>
        </w:tabs>
        <w:ind w:left="5040" w:hanging="360"/>
      </w:pPr>
      <w:rPr>
        <w:rFonts w:ascii="Times New Roman" w:hAnsi="Times New Roman" w:hint="default"/>
      </w:rPr>
    </w:lvl>
    <w:lvl w:ilvl="7" w:tplc="6DFAB0C8" w:tentative="1">
      <w:start w:val="1"/>
      <w:numFmt w:val="bullet"/>
      <w:lvlText w:val="•"/>
      <w:lvlJc w:val="left"/>
      <w:pPr>
        <w:tabs>
          <w:tab w:val="num" w:pos="5760"/>
        </w:tabs>
        <w:ind w:left="5760" w:hanging="360"/>
      </w:pPr>
      <w:rPr>
        <w:rFonts w:ascii="Times New Roman" w:hAnsi="Times New Roman" w:hint="default"/>
      </w:rPr>
    </w:lvl>
    <w:lvl w:ilvl="8" w:tplc="830CD832" w:tentative="1">
      <w:start w:val="1"/>
      <w:numFmt w:val="bullet"/>
      <w:lvlText w:val="•"/>
      <w:lvlJc w:val="left"/>
      <w:pPr>
        <w:tabs>
          <w:tab w:val="num" w:pos="6480"/>
        </w:tabs>
        <w:ind w:left="6480" w:hanging="360"/>
      </w:pPr>
      <w:rPr>
        <w:rFonts w:ascii="Times New Roman" w:hAnsi="Times New Roman" w:hint="default"/>
      </w:rPr>
    </w:lvl>
  </w:abstractNum>
  <w:abstractNum w:abstractNumId="3" w15:restartNumberingAfterBreak="0">
    <w:nsid w:val="0AA75C06"/>
    <w:multiLevelType w:val="hybridMultilevel"/>
    <w:tmpl w:val="3F96E4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C552C7"/>
    <w:multiLevelType w:val="hybridMultilevel"/>
    <w:tmpl w:val="D80CD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211E59"/>
    <w:multiLevelType w:val="hybridMultilevel"/>
    <w:tmpl w:val="DBAE536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F141E3"/>
    <w:multiLevelType w:val="hybridMultilevel"/>
    <w:tmpl w:val="A97A4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E96B44"/>
    <w:multiLevelType w:val="hybridMultilevel"/>
    <w:tmpl w:val="AB30C2B2"/>
    <w:lvl w:ilvl="0" w:tplc="B95230EC">
      <w:start w:val="1"/>
      <w:numFmt w:val="bullet"/>
      <w:lvlText w:val="•"/>
      <w:lvlJc w:val="left"/>
      <w:pPr>
        <w:tabs>
          <w:tab w:val="num" w:pos="720"/>
        </w:tabs>
        <w:ind w:left="720" w:hanging="360"/>
      </w:pPr>
      <w:rPr>
        <w:rFonts w:ascii="Times New Roman" w:hAnsi="Times New Roman" w:hint="default"/>
      </w:rPr>
    </w:lvl>
    <w:lvl w:ilvl="1" w:tplc="439AB646" w:tentative="1">
      <w:start w:val="1"/>
      <w:numFmt w:val="bullet"/>
      <w:lvlText w:val="•"/>
      <w:lvlJc w:val="left"/>
      <w:pPr>
        <w:tabs>
          <w:tab w:val="num" w:pos="1440"/>
        </w:tabs>
        <w:ind w:left="1440" w:hanging="360"/>
      </w:pPr>
      <w:rPr>
        <w:rFonts w:ascii="Times New Roman" w:hAnsi="Times New Roman" w:hint="default"/>
      </w:rPr>
    </w:lvl>
    <w:lvl w:ilvl="2" w:tplc="2C8EB5FA" w:tentative="1">
      <w:start w:val="1"/>
      <w:numFmt w:val="bullet"/>
      <w:lvlText w:val="•"/>
      <w:lvlJc w:val="left"/>
      <w:pPr>
        <w:tabs>
          <w:tab w:val="num" w:pos="2160"/>
        </w:tabs>
        <w:ind w:left="2160" w:hanging="360"/>
      </w:pPr>
      <w:rPr>
        <w:rFonts w:ascii="Times New Roman" w:hAnsi="Times New Roman" w:hint="default"/>
      </w:rPr>
    </w:lvl>
    <w:lvl w:ilvl="3" w:tplc="BF406BFE" w:tentative="1">
      <w:start w:val="1"/>
      <w:numFmt w:val="bullet"/>
      <w:lvlText w:val="•"/>
      <w:lvlJc w:val="left"/>
      <w:pPr>
        <w:tabs>
          <w:tab w:val="num" w:pos="2880"/>
        </w:tabs>
        <w:ind w:left="2880" w:hanging="360"/>
      </w:pPr>
      <w:rPr>
        <w:rFonts w:ascii="Times New Roman" w:hAnsi="Times New Roman" w:hint="default"/>
      </w:rPr>
    </w:lvl>
    <w:lvl w:ilvl="4" w:tplc="61964E42" w:tentative="1">
      <w:start w:val="1"/>
      <w:numFmt w:val="bullet"/>
      <w:lvlText w:val="•"/>
      <w:lvlJc w:val="left"/>
      <w:pPr>
        <w:tabs>
          <w:tab w:val="num" w:pos="3600"/>
        </w:tabs>
        <w:ind w:left="3600" w:hanging="360"/>
      </w:pPr>
      <w:rPr>
        <w:rFonts w:ascii="Times New Roman" w:hAnsi="Times New Roman" w:hint="default"/>
      </w:rPr>
    </w:lvl>
    <w:lvl w:ilvl="5" w:tplc="C1F67F8A" w:tentative="1">
      <w:start w:val="1"/>
      <w:numFmt w:val="bullet"/>
      <w:lvlText w:val="•"/>
      <w:lvlJc w:val="left"/>
      <w:pPr>
        <w:tabs>
          <w:tab w:val="num" w:pos="4320"/>
        </w:tabs>
        <w:ind w:left="4320" w:hanging="360"/>
      </w:pPr>
      <w:rPr>
        <w:rFonts w:ascii="Times New Roman" w:hAnsi="Times New Roman" w:hint="default"/>
      </w:rPr>
    </w:lvl>
    <w:lvl w:ilvl="6" w:tplc="6B2045C4" w:tentative="1">
      <w:start w:val="1"/>
      <w:numFmt w:val="bullet"/>
      <w:lvlText w:val="•"/>
      <w:lvlJc w:val="left"/>
      <w:pPr>
        <w:tabs>
          <w:tab w:val="num" w:pos="5040"/>
        </w:tabs>
        <w:ind w:left="5040" w:hanging="360"/>
      </w:pPr>
      <w:rPr>
        <w:rFonts w:ascii="Times New Roman" w:hAnsi="Times New Roman" w:hint="default"/>
      </w:rPr>
    </w:lvl>
    <w:lvl w:ilvl="7" w:tplc="FDA8DA14" w:tentative="1">
      <w:start w:val="1"/>
      <w:numFmt w:val="bullet"/>
      <w:lvlText w:val="•"/>
      <w:lvlJc w:val="left"/>
      <w:pPr>
        <w:tabs>
          <w:tab w:val="num" w:pos="5760"/>
        </w:tabs>
        <w:ind w:left="5760" w:hanging="360"/>
      </w:pPr>
      <w:rPr>
        <w:rFonts w:ascii="Times New Roman" w:hAnsi="Times New Roman" w:hint="default"/>
      </w:rPr>
    </w:lvl>
    <w:lvl w:ilvl="8" w:tplc="C2BC385E" w:tentative="1">
      <w:start w:val="1"/>
      <w:numFmt w:val="bullet"/>
      <w:lvlText w:val="•"/>
      <w:lvlJc w:val="left"/>
      <w:pPr>
        <w:tabs>
          <w:tab w:val="num" w:pos="6480"/>
        </w:tabs>
        <w:ind w:left="6480" w:hanging="360"/>
      </w:pPr>
      <w:rPr>
        <w:rFonts w:ascii="Times New Roman" w:hAnsi="Times New Roman" w:hint="default"/>
      </w:rPr>
    </w:lvl>
  </w:abstractNum>
  <w:abstractNum w:abstractNumId="8" w15:restartNumberingAfterBreak="0">
    <w:nsid w:val="11DF3BF3"/>
    <w:multiLevelType w:val="hybridMultilevel"/>
    <w:tmpl w:val="19ECBB42"/>
    <w:lvl w:ilvl="0" w:tplc="81AAE368">
      <w:start w:val="1"/>
      <w:numFmt w:val="bullet"/>
      <w:lvlText w:val="•"/>
      <w:lvlJc w:val="left"/>
      <w:pPr>
        <w:tabs>
          <w:tab w:val="num" w:pos="720"/>
        </w:tabs>
        <w:ind w:left="720" w:hanging="360"/>
      </w:pPr>
      <w:rPr>
        <w:rFonts w:ascii="Times New Roman" w:hAnsi="Times New Roman" w:hint="default"/>
      </w:rPr>
    </w:lvl>
    <w:lvl w:ilvl="1" w:tplc="9D44B332" w:tentative="1">
      <w:start w:val="1"/>
      <w:numFmt w:val="bullet"/>
      <w:lvlText w:val="•"/>
      <w:lvlJc w:val="left"/>
      <w:pPr>
        <w:tabs>
          <w:tab w:val="num" w:pos="1440"/>
        </w:tabs>
        <w:ind w:left="1440" w:hanging="360"/>
      </w:pPr>
      <w:rPr>
        <w:rFonts w:ascii="Times New Roman" w:hAnsi="Times New Roman" w:hint="default"/>
      </w:rPr>
    </w:lvl>
    <w:lvl w:ilvl="2" w:tplc="0C603662" w:tentative="1">
      <w:start w:val="1"/>
      <w:numFmt w:val="bullet"/>
      <w:lvlText w:val="•"/>
      <w:lvlJc w:val="left"/>
      <w:pPr>
        <w:tabs>
          <w:tab w:val="num" w:pos="2160"/>
        </w:tabs>
        <w:ind w:left="2160" w:hanging="360"/>
      </w:pPr>
      <w:rPr>
        <w:rFonts w:ascii="Times New Roman" w:hAnsi="Times New Roman" w:hint="default"/>
      </w:rPr>
    </w:lvl>
    <w:lvl w:ilvl="3" w:tplc="CF1E3EF6" w:tentative="1">
      <w:start w:val="1"/>
      <w:numFmt w:val="bullet"/>
      <w:lvlText w:val="•"/>
      <w:lvlJc w:val="left"/>
      <w:pPr>
        <w:tabs>
          <w:tab w:val="num" w:pos="2880"/>
        </w:tabs>
        <w:ind w:left="2880" w:hanging="360"/>
      </w:pPr>
      <w:rPr>
        <w:rFonts w:ascii="Times New Roman" w:hAnsi="Times New Roman" w:hint="default"/>
      </w:rPr>
    </w:lvl>
    <w:lvl w:ilvl="4" w:tplc="BFBAFAF4" w:tentative="1">
      <w:start w:val="1"/>
      <w:numFmt w:val="bullet"/>
      <w:lvlText w:val="•"/>
      <w:lvlJc w:val="left"/>
      <w:pPr>
        <w:tabs>
          <w:tab w:val="num" w:pos="3600"/>
        </w:tabs>
        <w:ind w:left="3600" w:hanging="360"/>
      </w:pPr>
      <w:rPr>
        <w:rFonts w:ascii="Times New Roman" w:hAnsi="Times New Roman" w:hint="default"/>
      </w:rPr>
    </w:lvl>
    <w:lvl w:ilvl="5" w:tplc="EDBC01E0" w:tentative="1">
      <w:start w:val="1"/>
      <w:numFmt w:val="bullet"/>
      <w:lvlText w:val="•"/>
      <w:lvlJc w:val="left"/>
      <w:pPr>
        <w:tabs>
          <w:tab w:val="num" w:pos="4320"/>
        </w:tabs>
        <w:ind w:left="4320" w:hanging="360"/>
      </w:pPr>
      <w:rPr>
        <w:rFonts w:ascii="Times New Roman" w:hAnsi="Times New Roman" w:hint="default"/>
      </w:rPr>
    </w:lvl>
    <w:lvl w:ilvl="6" w:tplc="666CC596" w:tentative="1">
      <w:start w:val="1"/>
      <w:numFmt w:val="bullet"/>
      <w:lvlText w:val="•"/>
      <w:lvlJc w:val="left"/>
      <w:pPr>
        <w:tabs>
          <w:tab w:val="num" w:pos="5040"/>
        </w:tabs>
        <w:ind w:left="5040" w:hanging="360"/>
      </w:pPr>
      <w:rPr>
        <w:rFonts w:ascii="Times New Roman" w:hAnsi="Times New Roman" w:hint="default"/>
      </w:rPr>
    </w:lvl>
    <w:lvl w:ilvl="7" w:tplc="BF1AD91E" w:tentative="1">
      <w:start w:val="1"/>
      <w:numFmt w:val="bullet"/>
      <w:lvlText w:val="•"/>
      <w:lvlJc w:val="left"/>
      <w:pPr>
        <w:tabs>
          <w:tab w:val="num" w:pos="5760"/>
        </w:tabs>
        <w:ind w:left="5760" w:hanging="360"/>
      </w:pPr>
      <w:rPr>
        <w:rFonts w:ascii="Times New Roman" w:hAnsi="Times New Roman" w:hint="default"/>
      </w:rPr>
    </w:lvl>
    <w:lvl w:ilvl="8" w:tplc="FEDA9258" w:tentative="1">
      <w:start w:val="1"/>
      <w:numFmt w:val="bullet"/>
      <w:lvlText w:val="•"/>
      <w:lvlJc w:val="left"/>
      <w:pPr>
        <w:tabs>
          <w:tab w:val="num" w:pos="6480"/>
        </w:tabs>
        <w:ind w:left="6480" w:hanging="360"/>
      </w:pPr>
      <w:rPr>
        <w:rFonts w:ascii="Times New Roman" w:hAnsi="Times New Roman" w:hint="default"/>
      </w:rPr>
    </w:lvl>
  </w:abstractNum>
  <w:abstractNum w:abstractNumId="9" w15:restartNumberingAfterBreak="0">
    <w:nsid w:val="138F10EB"/>
    <w:multiLevelType w:val="hybridMultilevel"/>
    <w:tmpl w:val="8536DE2E"/>
    <w:lvl w:ilvl="0" w:tplc="30CE94F0">
      <w:start w:val="1"/>
      <w:numFmt w:val="bullet"/>
      <w:lvlText w:val="•"/>
      <w:lvlJc w:val="left"/>
      <w:pPr>
        <w:tabs>
          <w:tab w:val="num" w:pos="720"/>
        </w:tabs>
        <w:ind w:left="720" w:hanging="360"/>
      </w:pPr>
      <w:rPr>
        <w:rFonts w:ascii="Times New Roman" w:hAnsi="Times New Roman" w:hint="default"/>
      </w:rPr>
    </w:lvl>
    <w:lvl w:ilvl="1" w:tplc="201C3F98" w:tentative="1">
      <w:start w:val="1"/>
      <w:numFmt w:val="bullet"/>
      <w:lvlText w:val="•"/>
      <w:lvlJc w:val="left"/>
      <w:pPr>
        <w:tabs>
          <w:tab w:val="num" w:pos="1440"/>
        </w:tabs>
        <w:ind w:left="1440" w:hanging="360"/>
      </w:pPr>
      <w:rPr>
        <w:rFonts w:ascii="Times New Roman" w:hAnsi="Times New Roman" w:hint="default"/>
      </w:rPr>
    </w:lvl>
    <w:lvl w:ilvl="2" w:tplc="34F878CE" w:tentative="1">
      <w:start w:val="1"/>
      <w:numFmt w:val="bullet"/>
      <w:lvlText w:val="•"/>
      <w:lvlJc w:val="left"/>
      <w:pPr>
        <w:tabs>
          <w:tab w:val="num" w:pos="2160"/>
        </w:tabs>
        <w:ind w:left="2160" w:hanging="360"/>
      </w:pPr>
      <w:rPr>
        <w:rFonts w:ascii="Times New Roman" w:hAnsi="Times New Roman" w:hint="default"/>
      </w:rPr>
    </w:lvl>
    <w:lvl w:ilvl="3" w:tplc="DE6C6356" w:tentative="1">
      <w:start w:val="1"/>
      <w:numFmt w:val="bullet"/>
      <w:lvlText w:val="•"/>
      <w:lvlJc w:val="left"/>
      <w:pPr>
        <w:tabs>
          <w:tab w:val="num" w:pos="2880"/>
        </w:tabs>
        <w:ind w:left="2880" w:hanging="360"/>
      </w:pPr>
      <w:rPr>
        <w:rFonts w:ascii="Times New Roman" w:hAnsi="Times New Roman" w:hint="default"/>
      </w:rPr>
    </w:lvl>
    <w:lvl w:ilvl="4" w:tplc="745EBD18" w:tentative="1">
      <w:start w:val="1"/>
      <w:numFmt w:val="bullet"/>
      <w:lvlText w:val="•"/>
      <w:lvlJc w:val="left"/>
      <w:pPr>
        <w:tabs>
          <w:tab w:val="num" w:pos="3600"/>
        </w:tabs>
        <w:ind w:left="3600" w:hanging="360"/>
      </w:pPr>
      <w:rPr>
        <w:rFonts w:ascii="Times New Roman" w:hAnsi="Times New Roman" w:hint="default"/>
      </w:rPr>
    </w:lvl>
    <w:lvl w:ilvl="5" w:tplc="FB78B7DE" w:tentative="1">
      <w:start w:val="1"/>
      <w:numFmt w:val="bullet"/>
      <w:lvlText w:val="•"/>
      <w:lvlJc w:val="left"/>
      <w:pPr>
        <w:tabs>
          <w:tab w:val="num" w:pos="4320"/>
        </w:tabs>
        <w:ind w:left="4320" w:hanging="360"/>
      </w:pPr>
      <w:rPr>
        <w:rFonts w:ascii="Times New Roman" w:hAnsi="Times New Roman" w:hint="default"/>
      </w:rPr>
    </w:lvl>
    <w:lvl w:ilvl="6" w:tplc="61846D90" w:tentative="1">
      <w:start w:val="1"/>
      <w:numFmt w:val="bullet"/>
      <w:lvlText w:val="•"/>
      <w:lvlJc w:val="left"/>
      <w:pPr>
        <w:tabs>
          <w:tab w:val="num" w:pos="5040"/>
        </w:tabs>
        <w:ind w:left="5040" w:hanging="360"/>
      </w:pPr>
      <w:rPr>
        <w:rFonts w:ascii="Times New Roman" w:hAnsi="Times New Roman" w:hint="default"/>
      </w:rPr>
    </w:lvl>
    <w:lvl w:ilvl="7" w:tplc="B79667C8" w:tentative="1">
      <w:start w:val="1"/>
      <w:numFmt w:val="bullet"/>
      <w:lvlText w:val="•"/>
      <w:lvlJc w:val="left"/>
      <w:pPr>
        <w:tabs>
          <w:tab w:val="num" w:pos="5760"/>
        </w:tabs>
        <w:ind w:left="5760" w:hanging="360"/>
      </w:pPr>
      <w:rPr>
        <w:rFonts w:ascii="Times New Roman" w:hAnsi="Times New Roman" w:hint="default"/>
      </w:rPr>
    </w:lvl>
    <w:lvl w:ilvl="8" w:tplc="F0DA5AFE" w:tentative="1">
      <w:start w:val="1"/>
      <w:numFmt w:val="bullet"/>
      <w:lvlText w:val="•"/>
      <w:lvlJc w:val="left"/>
      <w:pPr>
        <w:tabs>
          <w:tab w:val="num" w:pos="6480"/>
        </w:tabs>
        <w:ind w:left="6480" w:hanging="360"/>
      </w:pPr>
      <w:rPr>
        <w:rFonts w:ascii="Times New Roman" w:hAnsi="Times New Roman" w:hint="default"/>
      </w:rPr>
    </w:lvl>
  </w:abstractNum>
  <w:abstractNum w:abstractNumId="10" w15:restartNumberingAfterBreak="0">
    <w:nsid w:val="15F46667"/>
    <w:multiLevelType w:val="hybridMultilevel"/>
    <w:tmpl w:val="5F78D3E8"/>
    <w:lvl w:ilvl="0" w:tplc="F1BA2568">
      <w:start w:val="1"/>
      <w:numFmt w:val="decimal"/>
      <w:lvlText w:val="%1."/>
      <w:lvlJc w:val="left"/>
      <w:pPr>
        <w:ind w:left="720" w:hanging="360"/>
      </w:pPr>
      <w:rPr>
        <w:rFonts w:asciiTheme="minorHAnsi" w:eastAsiaTheme="minorHAnsi" w:hAnsiTheme="minorHAnsi" w:cstheme="minorBidi"/>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162F71"/>
    <w:multiLevelType w:val="hybridMultilevel"/>
    <w:tmpl w:val="92207C4E"/>
    <w:lvl w:ilvl="0" w:tplc="015A358E">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C9069B0"/>
    <w:multiLevelType w:val="hybridMultilevel"/>
    <w:tmpl w:val="AD8A1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D21986"/>
    <w:multiLevelType w:val="hybridMultilevel"/>
    <w:tmpl w:val="D4B26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C4582F"/>
    <w:multiLevelType w:val="hybridMultilevel"/>
    <w:tmpl w:val="3F96E4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CFB5076"/>
    <w:multiLevelType w:val="hybridMultilevel"/>
    <w:tmpl w:val="F24AAB58"/>
    <w:lvl w:ilvl="0" w:tplc="72FEE628">
      <w:start w:val="1"/>
      <w:numFmt w:val="decimal"/>
      <w:lvlText w:val="%1."/>
      <w:lvlJc w:val="left"/>
      <w:pPr>
        <w:ind w:left="360" w:hanging="360"/>
      </w:pPr>
      <w:rPr>
        <w:rFonts w:hint="default"/>
        <w:sz w:val="22"/>
        <w:szCs w:val="22"/>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07A7407"/>
    <w:multiLevelType w:val="hybridMultilevel"/>
    <w:tmpl w:val="0F3CC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110632F"/>
    <w:multiLevelType w:val="hybridMultilevel"/>
    <w:tmpl w:val="96F235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185065A"/>
    <w:multiLevelType w:val="hybridMultilevel"/>
    <w:tmpl w:val="D9CAB8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32273D19"/>
    <w:multiLevelType w:val="hybridMultilevel"/>
    <w:tmpl w:val="6B643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83D3E80"/>
    <w:multiLevelType w:val="hybridMultilevel"/>
    <w:tmpl w:val="32425B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15:restartNumberingAfterBreak="0">
    <w:nsid w:val="397C7729"/>
    <w:multiLevelType w:val="hybridMultilevel"/>
    <w:tmpl w:val="6B2CD1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3DFB05FE"/>
    <w:multiLevelType w:val="hybridMultilevel"/>
    <w:tmpl w:val="2A708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883121"/>
    <w:multiLevelType w:val="hybridMultilevel"/>
    <w:tmpl w:val="E8549CA4"/>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58E181B"/>
    <w:multiLevelType w:val="hybridMultilevel"/>
    <w:tmpl w:val="304E9982"/>
    <w:lvl w:ilvl="0" w:tplc="39FE338E">
      <w:start w:val="1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6F032B0"/>
    <w:multiLevelType w:val="hybridMultilevel"/>
    <w:tmpl w:val="ACB29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BBB0EE1"/>
    <w:multiLevelType w:val="hybridMultilevel"/>
    <w:tmpl w:val="1C983A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592E0181"/>
    <w:multiLevelType w:val="hybridMultilevel"/>
    <w:tmpl w:val="C2B2C7A2"/>
    <w:lvl w:ilvl="0" w:tplc="015A358E">
      <w:start w:val="1"/>
      <w:numFmt w:val="decimal"/>
      <w:lvlText w:val="%1."/>
      <w:lvlJc w:val="left"/>
      <w:pPr>
        <w:ind w:left="36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B0A4C5D"/>
    <w:multiLevelType w:val="hybridMultilevel"/>
    <w:tmpl w:val="B0CE648C"/>
    <w:lvl w:ilvl="0" w:tplc="DFAA4026">
      <w:start w:val="1"/>
      <w:numFmt w:val="bullet"/>
      <w:lvlText w:val="•"/>
      <w:lvlJc w:val="left"/>
      <w:pPr>
        <w:tabs>
          <w:tab w:val="num" w:pos="720"/>
        </w:tabs>
        <w:ind w:left="720" w:hanging="360"/>
      </w:pPr>
      <w:rPr>
        <w:rFonts w:ascii="Times New Roman" w:hAnsi="Times New Roman" w:hint="default"/>
      </w:rPr>
    </w:lvl>
    <w:lvl w:ilvl="1" w:tplc="3B626BB2" w:tentative="1">
      <w:start w:val="1"/>
      <w:numFmt w:val="bullet"/>
      <w:lvlText w:val="•"/>
      <w:lvlJc w:val="left"/>
      <w:pPr>
        <w:tabs>
          <w:tab w:val="num" w:pos="1440"/>
        </w:tabs>
        <w:ind w:left="1440" w:hanging="360"/>
      </w:pPr>
      <w:rPr>
        <w:rFonts w:ascii="Times New Roman" w:hAnsi="Times New Roman" w:hint="default"/>
      </w:rPr>
    </w:lvl>
    <w:lvl w:ilvl="2" w:tplc="E376B250" w:tentative="1">
      <w:start w:val="1"/>
      <w:numFmt w:val="bullet"/>
      <w:lvlText w:val="•"/>
      <w:lvlJc w:val="left"/>
      <w:pPr>
        <w:tabs>
          <w:tab w:val="num" w:pos="2160"/>
        </w:tabs>
        <w:ind w:left="2160" w:hanging="360"/>
      </w:pPr>
      <w:rPr>
        <w:rFonts w:ascii="Times New Roman" w:hAnsi="Times New Roman" w:hint="default"/>
      </w:rPr>
    </w:lvl>
    <w:lvl w:ilvl="3" w:tplc="4C9A352A" w:tentative="1">
      <w:start w:val="1"/>
      <w:numFmt w:val="bullet"/>
      <w:lvlText w:val="•"/>
      <w:lvlJc w:val="left"/>
      <w:pPr>
        <w:tabs>
          <w:tab w:val="num" w:pos="2880"/>
        </w:tabs>
        <w:ind w:left="2880" w:hanging="360"/>
      </w:pPr>
      <w:rPr>
        <w:rFonts w:ascii="Times New Roman" w:hAnsi="Times New Roman" w:hint="default"/>
      </w:rPr>
    </w:lvl>
    <w:lvl w:ilvl="4" w:tplc="FACE4BB2" w:tentative="1">
      <w:start w:val="1"/>
      <w:numFmt w:val="bullet"/>
      <w:lvlText w:val="•"/>
      <w:lvlJc w:val="left"/>
      <w:pPr>
        <w:tabs>
          <w:tab w:val="num" w:pos="3600"/>
        </w:tabs>
        <w:ind w:left="3600" w:hanging="360"/>
      </w:pPr>
      <w:rPr>
        <w:rFonts w:ascii="Times New Roman" w:hAnsi="Times New Roman" w:hint="default"/>
      </w:rPr>
    </w:lvl>
    <w:lvl w:ilvl="5" w:tplc="83F6002E" w:tentative="1">
      <w:start w:val="1"/>
      <w:numFmt w:val="bullet"/>
      <w:lvlText w:val="•"/>
      <w:lvlJc w:val="left"/>
      <w:pPr>
        <w:tabs>
          <w:tab w:val="num" w:pos="4320"/>
        </w:tabs>
        <w:ind w:left="4320" w:hanging="360"/>
      </w:pPr>
      <w:rPr>
        <w:rFonts w:ascii="Times New Roman" w:hAnsi="Times New Roman" w:hint="default"/>
      </w:rPr>
    </w:lvl>
    <w:lvl w:ilvl="6" w:tplc="4CA4C372" w:tentative="1">
      <w:start w:val="1"/>
      <w:numFmt w:val="bullet"/>
      <w:lvlText w:val="•"/>
      <w:lvlJc w:val="left"/>
      <w:pPr>
        <w:tabs>
          <w:tab w:val="num" w:pos="5040"/>
        </w:tabs>
        <w:ind w:left="5040" w:hanging="360"/>
      </w:pPr>
      <w:rPr>
        <w:rFonts w:ascii="Times New Roman" w:hAnsi="Times New Roman" w:hint="default"/>
      </w:rPr>
    </w:lvl>
    <w:lvl w:ilvl="7" w:tplc="6422FC24" w:tentative="1">
      <w:start w:val="1"/>
      <w:numFmt w:val="bullet"/>
      <w:lvlText w:val="•"/>
      <w:lvlJc w:val="left"/>
      <w:pPr>
        <w:tabs>
          <w:tab w:val="num" w:pos="5760"/>
        </w:tabs>
        <w:ind w:left="5760" w:hanging="360"/>
      </w:pPr>
      <w:rPr>
        <w:rFonts w:ascii="Times New Roman" w:hAnsi="Times New Roman" w:hint="default"/>
      </w:rPr>
    </w:lvl>
    <w:lvl w:ilvl="8" w:tplc="AA66BCA4" w:tentative="1">
      <w:start w:val="1"/>
      <w:numFmt w:val="bullet"/>
      <w:lvlText w:val="•"/>
      <w:lvlJc w:val="left"/>
      <w:pPr>
        <w:tabs>
          <w:tab w:val="num" w:pos="6480"/>
        </w:tabs>
        <w:ind w:left="6480" w:hanging="360"/>
      </w:pPr>
      <w:rPr>
        <w:rFonts w:ascii="Times New Roman" w:hAnsi="Times New Roman" w:hint="default"/>
      </w:rPr>
    </w:lvl>
  </w:abstractNum>
  <w:abstractNum w:abstractNumId="29" w15:restartNumberingAfterBreak="0">
    <w:nsid w:val="5CFC0144"/>
    <w:multiLevelType w:val="hybridMultilevel"/>
    <w:tmpl w:val="848A3140"/>
    <w:lvl w:ilvl="0" w:tplc="E9AAD21C">
      <w:start w:val="1"/>
      <w:numFmt w:val="bullet"/>
      <w:lvlText w:val="◦"/>
      <w:lvlJc w:val="left"/>
      <w:pPr>
        <w:tabs>
          <w:tab w:val="num" w:pos="720"/>
        </w:tabs>
        <w:ind w:left="720" w:hanging="360"/>
      </w:pPr>
      <w:rPr>
        <w:rFonts w:ascii="Calibri" w:hAnsi="Calibri" w:hint="default"/>
      </w:rPr>
    </w:lvl>
    <w:lvl w:ilvl="1" w:tplc="37D2C274">
      <w:start w:val="1"/>
      <w:numFmt w:val="bullet"/>
      <w:lvlText w:val="◦"/>
      <w:lvlJc w:val="left"/>
      <w:pPr>
        <w:tabs>
          <w:tab w:val="num" w:pos="1440"/>
        </w:tabs>
        <w:ind w:left="1440" w:hanging="360"/>
      </w:pPr>
      <w:rPr>
        <w:rFonts w:ascii="Calibri" w:hAnsi="Calibri" w:hint="default"/>
      </w:rPr>
    </w:lvl>
    <w:lvl w:ilvl="2" w:tplc="56241038" w:tentative="1">
      <w:start w:val="1"/>
      <w:numFmt w:val="bullet"/>
      <w:lvlText w:val="◦"/>
      <w:lvlJc w:val="left"/>
      <w:pPr>
        <w:tabs>
          <w:tab w:val="num" w:pos="2160"/>
        </w:tabs>
        <w:ind w:left="2160" w:hanging="360"/>
      </w:pPr>
      <w:rPr>
        <w:rFonts w:ascii="Calibri" w:hAnsi="Calibri" w:hint="default"/>
      </w:rPr>
    </w:lvl>
    <w:lvl w:ilvl="3" w:tplc="90C0BE16" w:tentative="1">
      <w:start w:val="1"/>
      <w:numFmt w:val="bullet"/>
      <w:lvlText w:val="◦"/>
      <w:lvlJc w:val="left"/>
      <w:pPr>
        <w:tabs>
          <w:tab w:val="num" w:pos="2880"/>
        </w:tabs>
        <w:ind w:left="2880" w:hanging="360"/>
      </w:pPr>
      <w:rPr>
        <w:rFonts w:ascii="Calibri" w:hAnsi="Calibri" w:hint="default"/>
      </w:rPr>
    </w:lvl>
    <w:lvl w:ilvl="4" w:tplc="D3E23088" w:tentative="1">
      <w:start w:val="1"/>
      <w:numFmt w:val="bullet"/>
      <w:lvlText w:val="◦"/>
      <w:lvlJc w:val="left"/>
      <w:pPr>
        <w:tabs>
          <w:tab w:val="num" w:pos="3600"/>
        </w:tabs>
        <w:ind w:left="3600" w:hanging="360"/>
      </w:pPr>
      <w:rPr>
        <w:rFonts w:ascii="Calibri" w:hAnsi="Calibri" w:hint="default"/>
      </w:rPr>
    </w:lvl>
    <w:lvl w:ilvl="5" w:tplc="21D0A394" w:tentative="1">
      <w:start w:val="1"/>
      <w:numFmt w:val="bullet"/>
      <w:lvlText w:val="◦"/>
      <w:lvlJc w:val="left"/>
      <w:pPr>
        <w:tabs>
          <w:tab w:val="num" w:pos="4320"/>
        </w:tabs>
        <w:ind w:left="4320" w:hanging="360"/>
      </w:pPr>
      <w:rPr>
        <w:rFonts w:ascii="Calibri" w:hAnsi="Calibri" w:hint="default"/>
      </w:rPr>
    </w:lvl>
    <w:lvl w:ilvl="6" w:tplc="1866568E" w:tentative="1">
      <w:start w:val="1"/>
      <w:numFmt w:val="bullet"/>
      <w:lvlText w:val="◦"/>
      <w:lvlJc w:val="left"/>
      <w:pPr>
        <w:tabs>
          <w:tab w:val="num" w:pos="5040"/>
        </w:tabs>
        <w:ind w:left="5040" w:hanging="360"/>
      </w:pPr>
      <w:rPr>
        <w:rFonts w:ascii="Calibri" w:hAnsi="Calibri" w:hint="default"/>
      </w:rPr>
    </w:lvl>
    <w:lvl w:ilvl="7" w:tplc="D7964530" w:tentative="1">
      <w:start w:val="1"/>
      <w:numFmt w:val="bullet"/>
      <w:lvlText w:val="◦"/>
      <w:lvlJc w:val="left"/>
      <w:pPr>
        <w:tabs>
          <w:tab w:val="num" w:pos="5760"/>
        </w:tabs>
        <w:ind w:left="5760" w:hanging="360"/>
      </w:pPr>
      <w:rPr>
        <w:rFonts w:ascii="Calibri" w:hAnsi="Calibri" w:hint="default"/>
      </w:rPr>
    </w:lvl>
    <w:lvl w:ilvl="8" w:tplc="B99C0F8E" w:tentative="1">
      <w:start w:val="1"/>
      <w:numFmt w:val="bullet"/>
      <w:lvlText w:val="◦"/>
      <w:lvlJc w:val="left"/>
      <w:pPr>
        <w:tabs>
          <w:tab w:val="num" w:pos="6480"/>
        </w:tabs>
        <w:ind w:left="6480" w:hanging="360"/>
      </w:pPr>
      <w:rPr>
        <w:rFonts w:ascii="Calibri" w:hAnsi="Calibri" w:hint="default"/>
      </w:rPr>
    </w:lvl>
  </w:abstractNum>
  <w:abstractNum w:abstractNumId="30" w15:restartNumberingAfterBreak="0">
    <w:nsid w:val="5D5960F0"/>
    <w:multiLevelType w:val="hybridMultilevel"/>
    <w:tmpl w:val="31307C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F434B90"/>
    <w:multiLevelType w:val="hybridMultilevel"/>
    <w:tmpl w:val="7A8CB6C0"/>
    <w:lvl w:ilvl="0" w:tplc="015A358E">
      <w:start w:val="1"/>
      <w:numFmt w:val="decimal"/>
      <w:lvlText w:val="%1."/>
      <w:lvlJc w:val="left"/>
      <w:pPr>
        <w:ind w:left="360" w:hanging="360"/>
      </w:pPr>
      <w:rPr>
        <w:rFonts w:hint="default"/>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3087455"/>
    <w:multiLevelType w:val="hybridMultilevel"/>
    <w:tmpl w:val="6F2205D6"/>
    <w:lvl w:ilvl="0" w:tplc="015A358E">
      <w:start w:val="1"/>
      <w:numFmt w:val="decimal"/>
      <w:lvlText w:val="%1."/>
      <w:lvlJc w:val="left"/>
      <w:pPr>
        <w:ind w:left="360" w:hanging="360"/>
      </w:pPr>
      <w:rPr>
        <w:rFonts w:hint="default"/>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54A1E48"/>
    <w:multiLevelType w:val="hybridMultilevel"/>
    <w:tmpl w:val="C6123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54D1678"/>
    <w:multiLevelType w:val="hybridMultilevel"/>
    <w:tmpl w:val="41D4F5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671B3AF3"/>
    <w:multiLevelType w:val="hybridMultilevel"/>
    <w:tmpl w:val="5B82156A"/>
    <w:lvl w:ilvl="0" w:tplc="EA4AD19A">
      <w:start w:val="1"/>
      <w:numFmt w:val="bullet"/>
      <w:lvlText w:val="•"/>
      <w:lvlJc w:val="left"/>
      <w:pPr>
        <w:tabs>
          <w:tab w:val="num" w:pos="720"/>
        </w:tabs>
        <w:ind w:left="720" w:hanging="360"/>
      </w:pPr>
      <w:rPr>
        <w:rFonts w:ascii="Times New Roman" w:hAnsi="Times New Roman" w:hint="default"/>
      </w:rPr>
    </w:lvl>
    <w:lvl w:ilvl="1" w:tplc="B386D024" w:tentative="1">
      <w:start w:val="1"/>
      <w:numFmt w:val="bullet"/>
      <w:lvlText w:val="•"/>
      <w:lvlJc w:val="left"/>
      <w:pPr>
        <w:tabs>
          <w:tab w:val="num" w:pos="1440"/>
        </w:tabs>
        <w:ind w:left="1440" w:hanging="360"/>
      </w:pPr>
      <w:rPr>
        <w:rFonts w:ascii="Times New Roman" w:hAnsi="Times New Roman" w:hint="default"/>
      </w:rPr>
    </w:lvl>
    <w:lvl w:ilvl="2" w:tplc="B06CB4A0" w:tentative="1">
      <w:start w:val="1"/>
      <w:numFmt w:val="bullet"/>
      <w:lvlText w:val="•"/>
      <w:lvlJc w:val="left"/>
      <w:pPr>
        <w:tabs>
          <w:tab w:val="num" w:pos="2160"/>
        </w:tabs>
        <w:ind w:left="2160" w:hanging="360"/>
      </w:pPr>
      <w:rPr>
        <w:rFonts w:ascii="Times New Roman" w:hAnsi="Times New Roman" w:hint="default"/>
      </w:rPr>
    </w:lvl>
    <w:lvl w:ilvl="3" w:tplc="1070F382" w:tentative="1">
      <w:start w:val="1"/>
      <w:numFmt w:val="bullet"/>
      <w:lvlText w:val="•"/>
      <w:lvlJc w:val="left"/>
      <w:pPr>
        <w:tabs>
          <w:tab w:val="num" w:pos="2880"/>
        </w:tabs>
        <w:ind w:left="2880" w:hanging="360"/>
      </w:pPr>
      <w:rPr>
        <w:rFonts w:ascii="Times New Roman" w:hAnsi="Times New Roman" w:hint="default"/>
      </w:rPr>
    </w:lvl>
    <w:lvl w:ilvl="4" w:tplc="8CF079D0" w:tentative="1">
      <w:start w:val="1"/>
      <w:numFmt w:val="bullet"/>
      <w:lvlText w:val="•"/>
      <w:lvlJc w:val="left"/>
      <w:pPr>
        <w:tabs>
          <w:tab w:val="num" w:pos="3600"/>
        </w:tabs>
        <w:ind w:left="3600" w:hanging="360"/>
      </w:pPr>
      <w:rPr>
        <w:rFonts w:ascii="Times New Roman" w:hAnsi="Times New Roman" w:hint="default"/>
      </w:rPr>
    </w:lvl>
    <w:lvl w:ilvl="5" w:tplc="8C482102" w:tentative="1">
      <w:start w:val="1"/>
      <w:numFmt w:val="bullet"/>
      <w:lvlText w:val="•"/>
      <w:lvlJc w:val="left"/>
      <w:pPr>
        <w:tabs>
          <w:tab w:val="num" w:pos="4320"/>
        </w:tabs>
        <w:ind w:left="4320" w:hanging="360"/>
      </w:pPr>
      <w:rPr>
        <w:rFonts w:ascii="Times New Roman" w:hAnsi="Times New Roman" w:hint="default"/>
      </w:rPr>
    </w:lvl>
    <w:lvl w:ilvl="6" w:tplc="8E0CFAF8" w:tentative="1">
      <w:start w:val="1"/>
      <w:numFmt w:val="bullet"/>
      <w:lvlText w:val="•"/>
      <w:lvlJc w:val="left"/>
      <w:pPr>
        <w:tabs>
          <w:tab w:val="num" w:pos="5040"/>
        </w:tabs>
        <w:ind w:left="5040" w:hanging="360"/>
      </w:pPr>
      <w:rPr>
        <w:rFonts w:ascii="Times New Roman" w:hAnsi="Times New Roman" w:hint="default"/>
      </w:rPr>
    </w:lvl>
    <w:lvl w:ilvl="7" w:tplc="A238E8E2" w:tentative="1">
      <w:start w:val="1"/>
      <w:numFmt w:val="bullet"/>
      <w:lvlText w:val="•"/>
      <w:lvlJc w:val="left"/>
      <w:pPr>
        <w:tabs>
          <w:tab w:val="num" w:pos="5760"/>
        </w:tabs>
        <w:ind w:left="5760" w:hanging="360"/>
      </w:pPr>
      <w:rPr>
        <w:rFonts w:ascii="Times New Roman" w:hAnsi="Times New Roman" w:hint="default"/>
      </w:rPr>
    </w:lvl>
    <w:lvl w:ilvl="8" w:tplc="AE74437E" w:tentative="1">
      <w:start w:val="1"/>
      <w:numFmt w:val="bullet"/>
      <w:lvlText w:val="•"/>
      <w:lvlJc w:val="left"/>
      <w:pPr>
        <w:tabs>
          <w:tab w:val="num" w:pos="6480"/>
        </w:tabs>
        <w:ind w:left="6480" w:hanging="360"/>
      </w:pPr>
      <w:rPr>
        <w:rFonts w:ascii="Times New Roman" w:hAnsi="Times New Roman" w:hint="default"/>
      </w:rPr>
    </w:lvl>
  </w:abstractNum>
  <w:abstractNum w:abstractNumId="36" w15:restartNumberingAfterBreak="0">
    <w:nsid w:val="67E17709"/>
    <w:multiLevelType w:val="hybridMultilevel"/>
    <w:tmpl w:val="E70C3E7C"/>
    <w:lvl w:ilvl="0" w:tplc="0409000F">
      <w:start w:val="5"/>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70BD61E5"/>
    <w:multiLevelType w:val="hybridMultilevel"/>
    <w:tmpl w:val="BAF00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44F3E86"/>
    <w:multiLevelType w:val="hybridMultilevel"/>
    <w:tmpl w:val="A49C8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AA270DB"/>
    <w:multiLevelType w:val="hybridMultilevel"/>
    <w:tmpl w:val="BC5A7A14"/>
    <w:lvl w:ilvl="0" w:tplc="AE5EF792">
      <w:start w:val="1"/>
      <w:numFmt w:val="bullet"/>
      <w:lvlText w:val="•"/>
      <w:lvlJc w:val="left"/>
      <w:pPr>
        <w:tabs>
          <w:tab w:val="num" w:pos="720"/>
        </w:tabs>
        <w:ind w:left="720" w:hanging="360"/>
      </w:pPr>
      <w:rPr>
        <w:rFonts w:ascii="Times New Roman" w:hAnsi="Times New Roman" w:hint="default"/>
      </w:rPr>
    </w:lvl>
    <w:lvl w:ilvl="1" w:tplc="3FD8A762" w:tentative="1">
      <w:start w:val="1"/>
      <w:numFmt w:val="bullet"/>
      <w:lvlText w:val="•"/>
      <w:lvlJc w:val="left"/>
      <w:pPr>
        <w:tabs>
          <w:tab w:val="num" w:pos="1440"/>
        </w:tabs>
        <w:ind w:left="1440" w:hanging="360"/>
      </w:pPr>
      <w:rPr>
        <w:rFonts w:ascii="Times New Roman" w:hAnsi="Times New Roman" w:hint="default"/>
      </w:rPr>
    </w:lvl>
    <w:lvl w:ilvl="2" w:tplc="02B40C8E" w:tentative="1">
      <w:start w:val="1"/>
      <w:numFmt w:val="bullet"/>
      <w:lvlText w:val="•"/>
      <w:lvlJc w:val="left"/>
      <w:pPr>
        <w:tabs>
          <w:tab w:val="num" w:pos="2160"/>
        </w:tabs>
        <w:ind w:left="2160" w:hanging="360"/>
      </w:pPr>
      <w:rPr>
        <w:rFonts w:ascii="Times New Roman" w:hAnsi="Times New Roman" w:hint="default"/>
      </w:rPr>
    </w:lvl>
    <w:lvl w:ilvl="3" w:tplc="EAFA0B82" w:tentative="1">
      <w:start w:val="1"/>
      <w:numFmt w:val="bullet"/>
      <w:lvlText w:val="•"/>
      <w:lvlJc w:val="left"/>
      <w:pPr>
        <w:tabs>
          <w:tab w:val="num" w:pos="2880"/>
        </w:tabs>
        <w:ind w:left="2880" w:hanging="360"/>
      </w:pPr>
      <w:rPr>
        <w:rFonts w:ascii="Times New Roman" w:hAnsi="Times New Roman" w:hint="default"/>
      </w:rPr>
    </w:lvl>
    <w:lvl w:ilvl="4" w:tplc="EF68164A" w:tentative="1">
      <w:start w:val="1"/>
      <w:numFmt w:val="bullet"/>
      <w:lvlText w:val="•"/>
      <w:lvlJc w:val="left"/>
      <w:pPr>
        <w:tabs>
          <w:tab w:val="num" w:pos="3600"/>
        </w:tabs>
        <w:ind w:left="3600" w:hanging="360"/>
      </w:pPr>
      <w:rPr>
        <w:rFonts w:ascii="Times New Roman" w:hAnsi="Times New Roman" w:hint="default"/>
      </w:rPr>
    </w:lvl>
    <w:lvl w:ilvl="5" w:tplc="96F837A6" w:tentative="1">
      <w:start w:val="1"/>
      <w:numFmt w:val="bullet"/>
      <w:lvlText w:val="•"/>
      <w:lvlJc w:val="left"/>
      <w:pPr>
        <w:tabs>
          <w:tab w:val="num" w:pos="4320"/>
        </w:tabs>
        <w:ind w:left="4320" w:hanging="360"/>
      </w:pPr>
      <w:rPr>
        <w:rFonts w:ascii="Times New Roman" w:hAnsi="Times New Roman" w:hint="default"/>
      </w:rPr>
    </w:lvl>
    <w:lvl w:ilvl="6" w:tplc="637E6E60" w:tentative="1">
      <w:start w:val="1"/>
      <w:numFmt w:val="bullet"/>
      <w:lvlText w:val="•"/>
      <w:lvlJc w:val="left"/>
      <w:pPr>
        <w:tabs>
          <w:tab w:val="num" w:pos="5040"/>
        </w:tabs>
        <w:ind w:left="5040" w:hanging="360"/>
      </w:pPr>
      <w:rPr>
        <w:rFonts w:ascii="Times New Roman" w:hAnsi="Times New Roman" w:hint="default"/>
      </w:rPr>
    </w:lvl>
    <w:lvl w:ilvl="7" w:tplc="C344C3A6" w:tentative="1">
      <w:start w:val="1"/>
      <w:numFmt w:val="bullet"/>
      <w:lvlText w:val="•"/>
      <w:lvlJc w:val="left"/>
      <w:pPr>
        <w:tabs>
          <w:tab w:val="num" w:pos="5760"/>
        </w:tabs>
        <w:ind w:left="5760" w:hanging="360"/>
      </w:pPr>
      <w:rPr>
        <w:rFonts w:ascii="Times New Roman" w:hAnsi="Times New Roman" w:hint="default"/>
      </w:rPr>
    </w:lvl>
    <w:lvl w:ilvl="8" w:tplc="61A6963C" w:tentative="1">
      <w:start w:val="1"/>
      <w:numFmt w:val="bullet"/>
      <w:lvlText w:val="•"/>
      <w:lvlJc w:val="left"/>
      <w:pPr>
        <w:tabs>
          <w:tab w:val="num" w:pos="6480"/>
        </w:tabs>
        <w:ind w:left="6480" w:hanging="360"/>
      </w:pPr>
      <w:rPr>
        <w:rFonts w:ascii="Times New Roman" w:hAnsi="Times New Roman" w:hint="default"/>
      </w:rPr>
    </w:lvl>
  </w:abstractNum>
  <w:abstractNum w:abstractNumId="40" w15:restartNumberingAfterBreak="0">
    <w:nsid w:val="7B4C5A9E"/>
    <w:multiLevelType w:val="hybridMultilevel"/>
    <w:tmpl w:val="4D2855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BCB6006"/>
    <w:multiLevelType w:val="hybridMultilevel"/>
    <w:tmpl w:val="06B475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D8823F4"/>
    <w:multiLevelType w:val="hybridMultilevel"/>
    <w:tmpl w:val="F10CE08C"/>
    <w:lvl w:ilvl="0" w:tplc="1372680A">
      <w:start w:val="1"/>
      <w:numFmt w:val="bullet"/>
      <w:lvlText w:val="•"/>
      <w:lvlJc w:val="left"/>
      <w:pPr>
        <w:tabs>
          <w:tab w:val="num" w:pos="360"/>
        </w:tabs>
        <w:ind w:left="360" w:hanging="360"/>
      </w:pPr>
      <w:rPr>
        <w:rFonts w:ascii="Times New Roman" w:hAnsi="Times New Roman" w:hint="default"/>
      </w:rPr>
    </w:lvl>
    <w:lvl w:ilvl="1" w:tplc="BDD04DFA" w:tentative="1">
      <w:start w:val="1"/>
      <w:numFmt w:val="bullet"/>
      <w:lvlText w:val="•"/>
      <w:lvlJc w:val="left"/>
      <w:pPr>
        <w:tabs>
          <w:tab w:val="num" w:pos="1080"/>
        </w:tabs>
        <w:ind w:left="1080" w:hanging="360"/>
      </w:pPr>
      <w:rPr>
        <w:rFonts w:ascii="Times New Roman" w:hAnsi="Times New Roman" w:hint="default"/>
      </w:rPr>
    </w:lvl>
    <w:lvl w:ilvl="2" w:tplc="D4B6FD9C" w:tentative="1">
      <w:start w:val="1"/>
      <w:numFmt w:val="bullet"/>
      <w:lvlText w:val="•"/>
      <w:lvlJc w:val="left"/>
      <w:pPr>
        <w:tabs>
          <w:tab w:val="num" w:pos="1800"/>
        </w:tabs>
        <w:ind w:left="1800" w:hanging="360"/>
      </w:pPr>
      <w:rPr>
        <w:rFonts w:ascii="Times New Roman" w:hAnsi="Times New Roman" w:hint="default"/>
      </w:rPr>
    </w:lvl>
    <w:lvl w:ilvl="3" w:tplc="00BED476" w:tentative="1">
      <w:start w:val="1"/>
      <w:numFmt w:val="bullet"/>
      <w:lvlText w:val="•"/>
      <w:lvlJc w:val="left"/>
      <w:pPr>
        <w:tabs>
          <w:tab w:val="num" w:pos="2520"/>
        </w:tabs>
        <w:ind w:left="2520" w:hanging="360"/>
      </w:pPr>
      <w:rPr>
        <w:rFonts w:ascii="Times New Roman" w:hAnsi="Times New Roman" w:hint="default"/>
      </w:rPr>
    </w:lvl>
    <w:lvl w:ilvl="4" w:tplc="68EA450A" w:tentative="1">
      <w:start w:val="1"/>
      <w:numFmt w:val="bullet"/>
      <w:lvlText w:val="•"/>
      <w:lvlJc w:val="left"/>
      <w:pPr>
        <w:tabs>
          <w:tab w:val="num" w:pos="3240"/>
        </w:tabs>
        <w:ind w:left="3240" w:hanging="360"/>
      </w:pPr>
      <w:rPr>
        <w:rFonts w:ascii="Times New Roman" w:hAnsi="Times New Roman" w:hint="default"/>
      </w:rPr>
    </w:lvl>
    <w:lvl w:ilvl="5" w:tplc="100AB8FC" w:tentative="1">
      <w:start w:val="1"/>
      <w:numFmt w:val="bullet"/>
      <w:lvlText w:val="•"/>
      <w:lvlJc w:val="left"/>
      <w:pPr>
        <w:tabs>
          <w:tab w:val="num" w:pos="3960"/>
        </w:tabs>
        <w:ind w:left="3960" w:hanging="360"/>
      </w:pPr>
      <w:rPr>
        <w:rFonts w:ascii="Times New Roman" w:hAnsi="Times New Roman" w:hint="default"/>
      </w:rPr>
    </w:lvl>
    <w:lvl w:ilvl="6" w:tplc="36FA889C" w:tentative="1">
      <w:start w:val="1"/>
      <w:numFmt w:val="bullet"/>
      <w:lvlText w:val="•"/>
      <w:lvlJc w:val="left"/>
      <w:pPr>
        <w:tabs>
          <w:tab w:val="num" w:pos="4680"/>
        </w:tabs>
        <w:ind w:left="4680" w:hanging="360"/>
      </w:pPr>
      <w:rPr>
        <w:rFonts w:ascii="Times New Roman" w:hAnsi="Times New Roman" w:hint="default"/>
      </w:rPr>
    </w:lvl>
    <w:lvl w:ilvl="7" w:tplc="33C69F9C" w:tentative="1">
      <w:start w:val="1"/>
      <w:numFmt w:val="bullet"/>
      <w:lvlText w:val="•"/>
      <w:lvlJc w:val="left"/>
      <w:pPr>
        <w:tabs>
          <w:tab w:val="num" w:pos="5400"/>
        </w:tabs>
        <w:ind w:left="5400" w:hanging="360"/>
      </w:pPr>
      <w:rPr>
        <w:rFonts w:ascii="Times New Roman" w:hAnsi="Times New Roman" w:hint="default"/>
      </w:rPr>
    </w:lvl>
    <w:lvl w:ilvl="8" w:tplc="D51C3F08" w:tentative="1">
      <w:start w:val="1"/>
      <w:numFmt w:val="bullet"/>
      <w:lvlText w:val="•"/>
      <w:lvlJc w:val="left"/>
      <w:pPr>
        <w:tabs>
          <w:tab w:val="num" w:pos="6120"/>
        </w:tabs>
        <w:ind w:left="6120" w:hanging="360"/>
      </w:pPr>
      <w:rPr>
        <w:rFonts w:ascii="Times New Roman" w:hAnsi="Times New Roman" w:hint="default"/>
      </w:rPr>
    </w:lvl>
  </w:abstractNum>
  <w:abstractNum w:abstractNumId="43" w15:restartNumberingAfterBreak="0">
    <w:nsid w:val="7DA868BB"/>
    <w:multiLevelType w:val="hybridMultilevel"/>
    <w:tmpl w:val="4D6A32C4"/>
    <w:lvl w:ilvl="0" w:tplc="DF22BCAC">
      <w:start w:val="1"/>
      <w:numFmt w:val="bullet"/>
      <w:lvlText w:val="•"/>
      <w:lvlJc w:val="left"/>
      <w:pPr>
        <w:tabs>
          <w:tab w:val="num" w:pos="720"/>
        </w:tabs>
        <w:ind w:left="720" w:hanging="360"/>
      </w:pPr>
      <w:rPr>
        <w:rFonts w:ascii="Times New Roman" w:hAnsi="Times New Roman" w:hint="default"/>
      </w:rPr>
    </w:lvl>
    <w:lvl w:ilvl="1" w:tplc="A82AEB66" w:tentative="1">
      <w:start w:val="1"/>
      <w:numFmt w:val="bullet"/>
      <w:lvlText w:val="•"/>
      <w:lvlJc w:val="left"/>
      <w:pPr>
        <w:tabs>
          <w:tab w:val="num" w:pos="1440"/>
        </w:tabs>
        <w:ind w:left="1440" w:hanging="360"/>
      </w:pPr>
      <w:rPr>
        <w:rFonts w:ascii="Times New Roman" w:hAnsi="Times New Roman" w:hint="default"/>
      </w:rPr>
    </w:lvl>
    <w:lvl w:ilvl="2" w:tplc="31108458" w:tentative="1">
      <w:start w:val="1"/>
      <w:numFmt w:val="bullet"/>
      <w:lvlText w:val="•"/>
      <w:lvlJc w:val="left"/>
      <w:pPr>
        <w:tabs>
          <w:tab w:val="num" w:pos="2160"/>
        </w:tabs>
        <w:ind w:left="2160" w:hanging="360"/>
      </w:pPr>
      <w:rPr>
        <w:rFonts w:ascii="Times New Roman" w:hAnsi="Times New Roman" w:hint="default"/>
      </w:rPr>
    </w:lvl>
    <w:lvl w:ilvl="3" w:tplc="A58A0A98" w:tentative="1">
      <w:start w:val="1"/>
      <w:numFmt w:val="bullet"/>
      <w:lvlText w:val="•"/>
      <w:lvlJc w:val="left"/>
      <w:pPr>
        <w:tabs>
          <w:tab w:val="num" w:pos="2880"/>
        </w:tabs>
        <w:ind w:left="2880" w:hanging="360"/>
      </w:pPr>
      <w:rPr>
        <w:rFonts w:ascii="Times New Roman" w:hAnsi="Times New Roman" w:hint="default"/>
      </w:rPr>
    </w:lvl>
    <w:lvl w:ilvl="4" w:tplc="D2EC498A" w:tentative="1">
      <w:start w:val="1"/>
      <w:numFmt w:val="bullet"/>
      <w:lvlText w:val="•"/>
      <w:lvlJc w:val="left"/>
      <w:pPr>
        <w:tabs>
          <w:tab w:val="num" w:pos="3600"/>
        </w:tabs>
        <w:ind w:left="3600" w:hanging="360"/>
      </w:pPr>
      <w:rPr>
        <w:rFonts w:ascii="Times New Roman" w:hAnsi="Times New Roman" w:hint="default"/>
      </w:rPr>
    </w:lvl>
    <w:lvl w:ilvl="5" w:tplc="BED6B69C" w:tentative="1">
      <w:start w:val="1"/>
      <w:numFmt w:val="bullet"/>
      <w:lvlText w:val="•"/>
      <w:lvlJc w:val="left"/>
      <w:pPr>
        <w:tabs>
          <w:tab w:val="num" w:pos="4320"/>
        </w:tabs>
        <w:ind w:left="4320" w:hanging="360"/>
      </w:pPr>
      <w:rPr>
        <w:rFonts w:ascii="Times New Roman" w:hAnsi="Times New Roman" w:hint="default"/>
      </w:rPr>
    </w:lvl>
    <w:lvl w:ilvl="6" w:tplc="2034CEF0" w:tentative="1">
      <w:start w:val="1"/>
      <w:numFmt w:val="bullet"/>
      <w:lvlText w:val="•"/>
      <w:lvlJc w:val="left"/>
      <w:pPr>
        <w:tabs>
          <w:tab w:val="num" w:pos="5040"/>
        </w:tabs>
        <w:ind w:left="5040" w:hanging="360"/>
      </w:pPr>
      <w:rPr>
        <w:rFonts w:ascii="Times New Roman" w:hAnsi="Times New Roman" w:hint="default"/>
      </w:rPr>
    </w:lvl>
    <w:lvl w:ilvl="7" w:tplc="5346261A" w:tentative="1">
      <w:start w:val="1"/>
      <w:numFmt w:val="bullet"/>
      <w:lvlText w:val="•"/>
      <w:lvlJc w:val="left"/>
      <w:pPr>
        <w:tabs>
          <w:tab w:val="num" w:pos="5760"/>
        </w:tabs>
        <w:ind w:left="5760" w:hanging="360"/>
      </w:pPr>
      <w:rPr>
        <w:rFonts w:ascii="Times New Roman" w:hAnsi="Times New Roman" w:hint="default"/>
      </w:rPr>
    </w:lvl>
    <w:lvl w:ilvl="8" w:tplc="13922D4E" w:tentative="1">
      <w:start w:val="1"/>
      <w:numFmt w:val="bullet"/>
      <w:lvlText w:val="•"/>
      <w:lvlJc w:val="left"/>
      <w:pPr>
        <w:tabs>
          <w:tab w:val="num" w:pos="6480"/>
        </w:tabs>
        <w:ind w:left="6480" w:hanging="360"/>
      </w:pPr>
      <w:rPr>
        <w:rFonts w:ascii="Times New Roman" w:hAnsi="Times New Roman" w:hint="default"/>
      </w:rPr>
    </w:lvl>
  </w:abstractNum>
  <w:abstractNum w:abstractNumId="44" w15:restartNumberingAfterBreak="0">
    <w:nsid w:val="7EEF6498"/>
    <w:multiLevelType w:val="hybridMultilevel"/>
    <w:tmpl w:val="E97A6E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7F942CE0"/>
    <w:multiLevelType w:val="multilevel"/>
    <w:tmpl w:val="7248A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9"/>
  </w:num>
  <w:num w:numId="3">
    <w:abstractNumId w:val="39"/>
  </w:num>
  <w:num w:numId="4">
    <w:abstractNumId w:val="7"/>
  </w:num>
  <w:num w:numId="5">
    <w:abstractNumId w:val="26"/>
  </w:num>
  <w:num w:numId="6">
    <w:abstractNumId w:val="42"/>
  </w:num>
  <w:num w:numId="7">
    <w:abstractNumId w:val="35"/>
  </w:num>
  <w:num w:numId="8">
    <w:abstractNumId w:val="18"/>
  </w:num>
  <w:num w:numId="9">
    <w:abstractNumId w:val="29"/>
  </w:num>
  <w:num w:numId="10">
    <w:abstractNumId w:val="45"/>
  </w:num>
  <w:num w:numId="11">
    <w:abstractNumId w:val="21"/>
  </w:num>
  <w:num w:numId="12">
    <w:abstractNumId w:val="15"/>
  </w:num>
  <w:num w:numId="13">
    <w:abstractNumId w:val="19"/>
  </w:num>
  <w:num w:numId="14">
    <w:abstractNumId w:val="13"/>
  </w:num>
  <w:num w:numId="15">
    <w:abstractNumId w:val="25"/>
  </w:num>
  <w:num w:numId="16">
    <w:abstractNumId w:val="4"/>
  </w:num>
  <w:num w:numId="17">
    <w:abstractNumId w:val="12"/>
  </w:num>
  <w:num w:numId="18">
    <w:abstractNumId w:val="33"/>
  </w:num>
  <w:num w:numId="19">
    <w:abstractNumId w:val="40"/>
  </w:num>
  <w:num w:numId="20">
    <w:abstractNumId w:val="37"/>
  </w:num>
  <w:num w:numId="21">
    <w:abstractNumId w:val="30"/>
  </w:num>
  <w:num w:numId="22">
    <w:abstractNumId w:val="17"/>
  </w:num>
  <w:num w:numId="23">
    <w:abstractNumId w:val="28"/>
  </w:num>
  <w:num w:numId="24">
    <w:abstractNumId w:val="43"/>
  </w:num>
  <w:num w:numId="25">
    <w:abstractNumId w:val="2"/>
  </w:num>
  <w:num w:numId="26">
    <w:abstractNumId w:val="38"/>
  </w:num>
  <w:num w:numId="27">
    <w:abstractNumId w:val="31"/>
  </w:num>
  <w:num w:numId="28">
    <w:abstractNumId w:val="36"/>
  </w:num>
  <w:num w:numId="29">
    <w:abstractNumId w:val="1"/>
  </w:num>
  <w:num w:numId="30">
    <w:abstractNumId w:val="23"/>
  </w:num>
  <w:num w:numId="3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1"/>
  </w:num>
  <w:num w:numId="33">
    <w:abstractNumId w:val="27"/>
  </w:num>
  <w:num w:numId="34">
    <w:abstractNumId w:val="16"/>
  </w:num>
  <w:num w:numId="35">
    <w:abstractNumId w:val="0"/>
  </w:num>
  <w:num w:numId="36">
    <w:abstractNumId w:val="32"/>
  </w:num>
  <w:num w:numId="37">
    <w:abstractNumId w:val="41"/>
  </w:num>
  <w:num w:numId="38">
    <w:abstractNumId w:val="10"/>
  </w:num>
  <w:num w:numId="39">
    <w:abstractNumId w:val="6"/>
  </w:num>
  <w:num w:numId="40">
    <w:abstractNumId w:val="22"/>
  </w:num>
  <w:num w:numId="41">
    <w:abstractNumId w:val="5"/>
  </w:num>
  <w:num w:numId="42">
    <w:abstractNumId w:val="3"/>
  </w:num>
  <w:num w:numId="43">
    <w:abstractNumId w:val="14"/>
  </w:num>
  <w:num w:numId="44">
    <w:abstractNumId w:val="24"/>
  </w:num>
  <w:num w:numId="45">
    <w:abstractNumId w:val="44"/>
  </w:num>
  <w:num w:numId="46">
    <w:abstractNumId w:val="3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ullin, Cristina">
    <w15:presenceInfo w15:providerId="AD" w15:userId="S::Mullin.Cristina@epa.gov::1cabb7bf-17f7-4263-8ce9-b818342bb4c1"/>
  </w15:person>
  <w15:person w15:author="Schneider, Kiki">
    <w15:presenceInfo w15:providerId="AD" w15:userId="S::Schneider.kiki@epa.gov::87a72d37-3a55-4759-a09e-1e4ef504bbc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194F"/>
    <w:rsid w:val="00000E40"/>
    <w:rsid w:val="00001261"/>
    <w:rsid w:val="000012DF"/>
    <w:rsid w:val="0000163D"/>
    <w:rsid w:val="00003520"/>
    <w:rsid w:val="000051F8"/>
    <w:rsid w:val="00012E1F"/>
    <w:rsid w:val="0001487F"/>
    <w:rsid w:val="000219DB"/>
    <w:rsid w:val="00024167"/>
    <w:rsid w:val="00027C0D"/>
    <w:rsid w:val="00045C4B"/>
    <w:rsid w:val="00051453"/>
    <w:rsid w:val="00053AEB"/>
    <w:rsid w:val="000543B8"/>
    <w:rsid w:val="0005775B"/>
    <w:rsid w:val="000653B5"/>
    <w:rsid w:val="000676C5"/>
    <w:rsid w:val="00083035"/>
    <w:rsid w:val="0009483F"/>
    <w:rsid w:val="000A7B8B"/>
    <w:rsid w:val="000B0DA2"/>
    <w:rsid w:val="000C146D"/>
    <w:rsid w:val="000C66B9"/>
    <w:rsid w:val="000C6AA2"/>
    <w:rsid w:val="000D2854"/>
    <w:rsid w:val="000D32DE"/>
    <w:rsid w:val="000D5160"/>
    <w:rsid w:val="000D5690"/>
    <w:rsid w:val="000E19FF"/>
    <w:rsid w:val="000E5975"/>
    <w:rsid w:val="000F1B51"/>
    <w:rsid w:val="0010076B"/>
    <w:rsid w:val="00102404"/>
    <w:rsid w:val="0010372D"/>
    <w:rsid w:val="00107BE3"/>
    <w:rsid w:val="00117DAF"/>
    <w:rsid w:val="00120B7A"/>
    <w:rsid w:val="00125BAD"/>
    <w:rsid w:val="00133307"/>
    <w:rsid w:val="0014293F"/>
    <w:rsid w:val="001459CF"/>
    <w:rsid w:val="00146972"/>
    <w:rsid w:val="001506B5"/>
    <w:rsid w:val="00153059"/>
    <w:rsid w:val="001606B5"/>
    <w:rsid w:val="00160805"/>
    <w:rsid w:val="00161C13"/>
    <w:rsid w:val="001672A4"/>
    <w:rsid w:val="001676AF"/>
    <w:rsid w:val="00170932"/>
    <w:rsid w:val="00181EE8"/>
    <w:rsid w:val="0018274D"/>
    <w:rsid w:val="0018307E"/>
    <w:rsid w:val="00184EC0"/>
    <w:rsid w:val="0018772F"/>
    <w:rsid w:val="00191D42"/>
    <w:rsid w:val="00196266"/>
    <w:rsid w:val="001A0EF3"/>
    <w:rsid w:val="001A7210"/>
    <w:rsid w:val="001B0BD9"/>
    <w:rsid w:val="001B1EB7"/>
    <w:rsid w:val="001B5576"/>
    <w:rsid w:val="001B7AD5"/>
    <w:rsid w:val="001C7BE1"/>
    <w:rsid w:val="001D0084"/>
    <w:rsid w:val="001D1268"/>
    <w:rsid w:val="001E07E5"/>
    <w:rsid w:val="001F1918"/>
    <w:rsid w:val="001F7190"/>
    <w:rsid w:val="002009CE"/>
    <w:rsid w:val="00201B3C"/>
    <w:rsid w:val="00216ED7"/>
    <w:rsid w:val="00221919"/>
    <w:rsid w:val="00222718"/>
    <w:rsid w:val="0022299A"/>
    <w:rsid w:val="002306F0"/>
    <w:rsid w:val="0023170D"/>
    <w:rsid w:val="00233B58"/>
    <w:rsid w:val="00235C05"/>
    <w:rsid w:val="002420FF"/>
    <w:rsid w:val="00242278"/>
    <w:rsid w:val="00246656"/>
    <w:rsid w:val="002466E3"/>
    <w:rsid w:val="00247528"/>
    <w:rsid w:val="00253ABC"/>
    <w:rsid w:val="002608E9"/>
    <w:rsid w:val="00262349"/>
    <w:rsid w:val="002624E2"/>
    <w:rsid w:val="002807F2"/>
    <w:rsid w:val="0028549A"/>
    <w:rsid w:val="002865EE"/>
    <w:rsid w:val="002873CB"/>
    <w:rsid w:val="00291A06"/>
    <w:rsid w:val="00294078"/>
    <w:rsid w:val="002B0ACC"/>
    <w:rsid w:val="002C6D90"/>
    <w:rsid w:val="002D267E"/>
    <w:rsid w:val="002D2D3C"/>
    <w:rsid w:val="002D48AE"/>
    <w:rsid w:val="002D5C51"/>
    <w:rsid w:val="0030035F"/>
    <w:rsid w:val="00306ED1"/>
    <w:rsid w:val="00322496"/>
    <w:rsid w:val="00326543"/>
    <w:rsid w:val="00342339"/>
    <w:rsid w:val="00347090"/>
    <w:rsid w:val="00356B03"/>
    <w:rsid w:val="00360B96"/>
    <w:rsid w:val="00361642"/>
    <w:rsid w:val="00377183"/>
    <w:rsid w:val="003804FF"/>
    <w:rsid w:val="00381383"/>
    <w:rsid w:val="00392DF1"/>
    <w:rsid w:val="0039374A"/>
    <w:rsid w:val="00393BFF"/>
    <w:rsid w:val="003971C3"/>
    <w:rsid w:val="003B517F"/>
    <w:rsid w:val="003B5316"/>
    <w:rsid w:val="003C082B"/>
    <w:rsid w:val="003D2BAC"/>
    <w:rsid w:val="003D441A"/>
    <w:rsid w:val="003D61D4"/>
    <w:rsid w:val="003E210E"/>
    <w:rsid w:val="003E2DA4"/>
    <w:rsid w:val="003E46E1"/>
    <w:rsid w:val="003E6FBA"/>
    <w:rsid w:val="003E7815"/>
    <w:rsid w:val="00413A3A"/>
    <w:rsid w:val="00416A7A"/>
    <w:rsid w:val="00423986"/>
    <w:rsid w:val="004342C8"/>
    <w:rsid w:val="0044440A"/>
    <w:rsid w:val="004535DE"/>
    <w:rsid w:val="00455918"/>
    <w:rsid w:val="00462278"/>
    <w:rsid w:val="0046310F"/>
    <w:rsid w:val="0047194E"/>
    <w:rsid w:val="00471FA4"/>
    <w:rsid w:val="00474040"/>
    <w:rsid w:val="0047601C"/>
    <w:rsid w:val="00484195"/>
    <w:rsid w:val="00485ABE"/>
    <w:rsid w:val="004953A6"/>
    <w:rsid w:val="0049711A"/>
    <w:rsid w:val="004978BB"/>
    <w:rsid w:val="004A3BEB"/>
    <w:rsid w:val="004B0A20"/>
    <w:rsid w:val="004B1484"/>
    <w:rsid w:val="004B1E19"/>
    <w:rsid w:val="004B2973"/>
    <w:rsid w:val="004B2D42"/>
    <w:rsid w:val="004B3592"/>
    <w:rsid w:val="004B43AF"/>
    <w:rsid w:val="004B5B9D"/>
    <w:rsid w:val="004B7AD6"/>
    <w:rsid w:val="004C0B28"/>
    <w:rsid w:val="004C25EB"/>
    <w:rsid w:val="004C3398"/>
    <w:rsid w:val="004C4D12"/>
    <w:rsid w:val="004D48B2"/>
    <w:rsid w:val="004D5D3A"/>
    <w:rsid w:val="004D6DF5"/>
    <w:rsid w:val="004D78B3"/>
    <w:rsid w:val="004E609E"/>
    <w:rsid w:val="004F26CD"/>
    <w:rsid w:val="004F2736"/>
    <w:rsid w:val="004F2F1F"/>
    <w:rsid w:val="004F38CF"/>
    <w:rsid w:val="004F3ECB"/>
    <w:rsid w:val="004F460E"/>
    <w:rsid w:val="004F5083"/>
    <w:rsid w:val="004F639A"/>
    <w:rsid w:val="004F71DD"/>
    <w:rsid w:val="00501689"/>
    <w:rsid w:val="005158CC"/>
    <w:rsid w:val="00515934"/>
    <w:rsid w:val="00531BF4"/>
    <w:rsid w:val="00536777"/>
    <w:rsid w:val="00537A9C"/>
    <w:rsid w:val="00542F92"/>
    <w:rsid w:val="0054624E"/>
    <w:rsid w:val="00552CD1"/>
    <w:rsid w:val="0056156E"/>
    <w:rsid w:val="005617E8"/>
    <w:rsid w:val="00562DD5"/>
    <w:rsid w:val="00567169"/>
    <w:rsid w:val="00577306"/>
    <w:rsid w:val="00577BAF"/>
    <w:rsid w:val="00583805"/>
    <w:rsid w:val="00584CE2"/>
    <w:rsid w:val="00584F72"/>
    <w:rsid w:val="005865C9"/>
    <w:rsid w:val="00591286"/>
    <w:rsid w:val="00591B3D"/>
    <w:rsid w:val="00592C32"/>
    <w:rsid w:val="005A07A4"/>
    <w:rsid w:val="005A1AD2"/>
    <w:rsid w:val="005A39B3"/>
    <w:rsid w:val="005A3FA1"/>
    <w:rsid w:val="005B3C2F"/>
    <w:rsid w:val="005B4DDB"/>
    <w:rsid w:val="005B4FD6"/>
    <w:rsid w:val="005B5244"/>
    <w:rsid w:val="005C2EC8"/>
    <w:rsid w:val="005D35E2"/>
    <w:rsid w:val="005E3C6D"/>
    <w:rsid w:val="005F025B"/>
    <w:rsid w:val="005F6F3F"/>
    <w:rsid w:val="006053D2"/>
    <w:rsid w:val="00605ED6"/>
    <w:rsid w:val="00607ECE"/>
    <w:rsid w:val="00617DAE"/>
    <w:rsid w:val="00623243"/>
    <w:rsid w:val="00625B8B"/>
    <w:rsid w:val="00626126"/>
    <w:rsid w:val="006359E7"/>
    <w:rsid w:val="00635BDD"/>
    <w:rsid w:val="0063693D"/>
    <w:rsid w:val="00644C36"/>
    <w:rsid w:val="00650734"/>
    <w:rsid w:val="00650D38"/>
    <w:rsid w:val="006643B2"/>
    <w:rsid w:val="00667D0C"/>
    <w:rsid w:val="006705B1"/>
    <w:rsid w:val="006707E7"/>
    <w:rsid w:val="00672F07"/>
    <w:rsid w:val="00677F9D"/>
    <w:rsid w:val="0068265B"/>
    <w:rsid w:val="00682792"/>
    <w:rsid w:val="00682942"/>
    <w:rsid w:val="006839D1"/>
    <w:rsid w:val="006906CC"/>
    <w:rsid w:val="00693AB7"/>
    <w:rsid w:val="006A0901"/>
    <w:rsid w:val="006A140A"/>
    <w:rsid w:val="006A30A8"/>
    <w:rsid w:val="006A325B"/>
    <w:rsid w:val="006B6F25"/>
    <w:rsid w:val="006C14A7"/>
    <w:rsid w:val="006C4857"/>
    <w:rsid w:val="006D1E1D"/>
    <w:rsid w:val="006D399A"/>
    <w:rsid w:val="006D6B89"/>
    <w:rsid w:val="006D7525"/>
    <w:rsid w:val="006F4C38"/>
    <w:rsid w:val="007018FA"/>
    <w:rsid w:val="00704C57"/>
    <w:rsid w:val="00713866"/>
    <w:rsid w:val="007232F4"/>
    <w:rsid w:val="00723FB7"/>
    <w:rsid w:val="00727350"/>
    <w:rsid w:val="00731C4B"/>
    <w:rsid w:val="007327F4"/>
    <w:rsid w:val="007559BC"/>
    <w:rsid w:val="00760974"/>
    <w:rsid w:val="00760D15"/>
    <w:rsid w:val="00767B84"/>
    <w:rsid w:val="00770A2C"/>
    <w:rsid w:val="00773D3F"/>
    <w:rsid w:val="007742A9"/>
    <w:rsid w:val="00776F1F"/>
    <w:rsid w:val="00777DF8"/>
    <w:rsid w:val="00777F82"/>
    <w:rsid w:val="0078283D"/>
    <w:rsid w:val="007A1662"/>
    <w:rsid w:val="007A1E44"/>
    <w:rsid w:val="007A6CD4"/>
    <w:rsid w:val="007B588A"/>
    <w:rsid w:val="007B6EE7"/>
    <w:rsid w:val="007C241A"/>
    <w:rsid w:val="007C343C"/>
    <w:rsid w:val="007C4021"/>
    <w:rsid w:val="007C4EEB"/>
    <w:rsid w:val="007C508C"/>
    <w:rsid w:val="007D4ABF"/>
    <w:rsid w:val="007F415D"/>
    <w:rsid w:val="007F5568"/>
    <w:rsid w:val="007F5F05"/>
    <w:rsid w:val="008031EB"/>
    <w:rsid w:val="00804D9E"/>
    <w:rsid w:val="00812023"/>
    <w:rsid w:val="00813322"/>
    <w:rsid w:val="008234BE"/>
    <w:rsid w:val="00824D14"/>
    <w:rsid w:val="00827F61"/>
    <w:rsid w:val="00830A1D"/>
    <w:rsid w:val="00830CF0"/>
    <w:rsid w:val="008337F9"/>
    <w:rsid w:val="008370AB"/>
    <w:rsid w:val="00837DB5"/>
    <w:rsid w:val="008415FC"/>
    <w:rsid w:val="00842C45"/>
    <w:rsid w:val="00846B09"/>
    <w:rsid w:val="008475C3"/>
    <w:rsid w:val="00862B9E"/>
    <w:rsid w:val="00862F2F"/>
    <w:rsid w:val="00863079"/>
    <w:rsid w:val="00863FDB"/>
    <w:rsid w:val="008652BC"/>
    <w:rsid w:val="0087106C"/>
    <w:rsid w:val="00871972"/>
    <w:rsid w:val="00876BA1"/>
    <w:rsid w:val="00877369"/>
    <w:rsid w:val="008804C1"/>
    <w:rsid w:val="00891491"/>
    <w:rsid w:val="00891632"/>
    <w:rsid w:val="00896FA7"/>
    <w:rsid w:val="008A16DB"/>
    <w:rsid w:val="008A194F"/>
    <w:rsid w:val="008A330E"/>
    <w:rsid w:val="008A4E10"/>
    <w:rsid w:val="008B0514"/>
    <w:rsid w:val="008B20EC"/>
    <w:rsid w:val="008B6DE4"/>
    <w:rsid w:val="008B7562"/>
    <w:rsid w:val="008C5F87"/>
    <w:rsid w:val="008D1DB2"/>
    <w:rsid w:val="008E30C6"/>
    <w:rsid w:val="008E4C80"/>
    <w:rsid w:val="008F1805"/>
    <w:rsid w:val="008F4D0F"/>
    <w:rsid w:val="00903AC0"/>
    <w:rsid w:val="009079DC"/>
    <w:rsid w:val="00911DB5"/>
    <w:rsid w:val="009171A0"/>
    <w:rsid w:val="009173A1"/>
    <w:rsid w:val="009301F5"/>
    <w:rsid w:val="00931320"/>
    <w:rsid w:val="00931CB4"/>
    <w:rsid w:val="00934244"/>
    <w:rsid w:val="00936DAE"/>
    <w:rsid w:val="00936F66"/>
    <w:rsid w:val="0095399D"/>
    <w:rsid w:val="00953CD9"/>
    <w:rsid w:val="00965A9B"/>
    <w:rsid w:val="00965F11"/>
    <w:rsid w:val="00966919"/>
    <w:rsid w:val="009706EB"/>
    <w:rsid w:val="00974519"/>
    <w:rsid w:val="00975617"/>
    <w:rsid w:val="00976EE1"/>
    <w:rsid w:val="00985AAE"/>
    <w:rsid w:val="0099013B"/>
    <w:rsid w:val="00990282"/>
    <w:rsid w:val="00992C65"/>
    <w:rsid w:val="00993290"/>
    <w:rsid w:val="00996BC4"/>
    <w:rsid w:val="009B0108"/>
    <w:rsid w:val="009B4B39"/>
    <w:rsid w:val="009B5701"/>
    <w:rsid w:val="009C21C9"/>
    <w:rsid w:val="009C2601"/>
    <w:rsid w:val="009C3D5C"/>
    <w:rsid w:val="009C7F9F"/>
    <w:rsid w:val="009D0DA6"/>
    <w:rsid w:val="009D314A"/>
    <w:rsid w:val="009D71EB"/>
    <w:rsid w:val="009E0457"/>
    <w:rsid w:val="009E154B"/>
    <w:rsid w:val="009E6CA9"/>
    <w:rsid w:val="009F5F41"/>
    <w:rsid w:val="00A24A84"/>
    <w:rsid w:val="00A33967"/>
    <w:rsid w:val="00A33FFD"/>
    <w:rsid w:val="00A34714"/>
    <w:rsid w:val="00A41BF2"/>
    <w:rsid w:val="00A429F3"/>
    <w:rsid w:val="00A43BCF"/>
    <w:rsid w:val="00A46767"/>
    <w:rsid w:val="00A47B14"/>
    <w:rsid w:val="00A51BBE"/>
    <w:rsid w:val="00A52DF7"/>
    <w:rsid w:val="00A536A2"/>
    <w:rsid w:val="00A65758"/>
    <w:rsid w:val="00A6583C"/>
    <w:rsid w:val="00A66C00"/>
    <w:rsid w:val="00A6760F"/>
    <w:rsid w:val="00A727E3"/>
    <w:rsid w:val="00A85073"/>
    <w:rsid w:val="00A92D6A"/>
    <w:rsid w:val="00A96439"/>
    <w:rsid w:val="00AA1470"/>
    <w:rsid w:val="00AA6731"/>
    <w:rsid w:val="00AB0AAF"/>
    <w:rsid w:val="00AB296A"/>
    <w:rsid w:val="00AB29C2"/>
    <w:rsid w:val="00AB363A"/>
    <w:rsid w:val="00AB6072"/>
    <w:rsid w:val="00AB6783"/>
    <w:rsid w:val="00AB6DE1"/>
    <w:rsid w:val="00AB7259"/>
    <w:rsid w:val="00AC1418"/>
    <w:rsid w:val="00AC5A8E"/>
    <w:rsid w:val="00AC74DF"/>
    <w:rsid w:val="00AD1324"/>
    <w:rsid w:val="00AD41AE"/>
    <w:rsid w:val="00AD460B"/>
    <w:rsid w:val="00AD5637"/>
    <w:rsid w:val="00AD610B"/>
    <w:rsid w:val="00AD7B54"/>
    <w:rsid w:val="00AE285A"/>
    <w:rsid w:val="00AE5218"/>
    <w:rsid w:val="00AF556D"/>
    <w:rsid w:val="00AF7128"/>
    <w:rsid w:val="00AF76E2"/>
    <w:rsid w:val="00B02C30"/>
    <w:rsid w:val="00B0324E"/>
    <w:rsid w:val="00B03B2F"/>
    <w:rsid w:val="00B07B19"/>
    <w:rsid w:val="00B114DB"/>
    <w:rsid w:val="00B115BA"/>
    <w:rsid w:val="00B15AF1"/>
    <w:rsid w:val="00B21034"/>
    <w:rsid w:val="00B352DA"/>
    <w:rsid w:val="00B3549C"/>
    <w:rsid w:val="00B4778D"/>
    <w:rsid w:val="00B47FCF"/>
    <w:rsid w:val="00B548B8"/>
    <w:rsid w:val="00B63564"/>
    <w:rsid w:val="00B6505D"/>
    <w:rsid w:val="00B70435"/>
    <w:rsid w:val="00B72431"/>
    <w:rsid w:val="00B756D6"/>
    <w:rsid w:val="00B8343D"/>
    <w:rsid w:val="00B92861"/>
    <w:rsid w:val="00B9372D"/>
    <w:rsid w:val="00B940CA"/>
    <w:rsid w:val="00B9422C"/>
    <w:rsid w:val="00BA0311"/>
    <w:rsid w:val="00BA1ED4"/>
    <w:rsid w:val="00BA339D"/>
    <w:rsid w:val="00BA41D5"/>
    <w:rsid w:val="00BA4705"/>
    <w:rsid w:val="00BC7DEF"/>
    <w:rsid w:val="00BD79CC"/>
    <w:rsid w:val="00BE4787"/>
    <w:rsid w:val="00BE4B3F"/>
    <w:rsid w:val="00BE53E9"/>
    <w:rsid w:val="00BF6091"/>
    <w:rsid w:val="00C004D4"/>
    <w:rsid w:val="00C00F38"/>
    <w:rsid w:val="00C02972"/>
    <w:rsid w:val="00C0717E"/>
    <w:rsid w:val="00C074E2"/>
    <w:rsid w:val="00C118C2"/>
    <w:rsid w:val="00C1323B"/>
    <w:rsid w:val="00C13B19"/>
    <w:rsid w:val="00C1518F"/>
    <w:rsid w:val="00C16C8C"/>
    <w:rsid w:val="00C1788B"/>
    <w:rsid w:val="00C21D66"/>
    <w:rsid w:val="00C22E4D"/>
    <w:rsid w:val="00C24B9C"/>
    <w:rsid w:val="00C2743F"/>
    <w:rsid w:val="00C31ED1"/>
    <w:rsid w:val="00C32DD1"/>
    <w:rsid w:val="00C353C0"/>
    <w:rsid w:val="00C41231"/>
    <w:rsid w:val="00C420F1"/>
    <w:rsid w:val="00C5326C"/>
    <w:rsid w:val="00C57463"/>
    <w:rsid w:val="00C60248"/>
    <w:rsid w:val="00C63F5B"/>
    <w:rsid w:val="00C75F58"/>
    <w:rsid w:val="00C7734A"/>
    <w:rsid w:val="00C83FA6"/>
    <w:rsid w:val="00C847AC"/>
    <w:rsid w:val="00C84D59"/>
    <w:rsid w:val="00C864BF"/>
    <w:rsid w:val="00C916FC"/>
    <w:rsid w:val="00C965C4"/>
    <w:rsid w:val="00C97CF4"/>
    <w:rsid w:val="00CA2762"/>
    <w:rsid w:val="00CC0927"/>
    <w:rsid w:val="00CC3287"/>
    <w:rsid w:val="00CC699C"/>
    <w:rsid w:val="00CC7A7D"/>
    <w:rsid w:val="00CC7E8C"/>
    <w:rsid w:val="00CE3ED6"/>
    <w:rsid w:val="00CE4656"/>
    <w:rsid w:val="00CE4FF4"/>
    <w:rsid w:val="00CF3860"/>
    <w:rsid w:val="00D05E50"/>
    <w:rsid w:val="00D11542"/>
    <w:rsid w:val="00D17953"/>
    <w:rsid w:val="00D23091"/>
    <w:rsid w:val="00D2495A"/>
    <w:rsid w:val="00D24BA1"/>
    <w:rsid w:val="00D32213"/>
    <w:rsid w:val="00D32DAE"/>
    <w:rsid w:val="00D334CF"/>
    <w:rsid w:val="00D337B8"/>
    <w:rsid w:val="00D34F14"/>
    <w:rsid w:val="00D52CC7"/>
    <w:rsid w:val="00D614EC"/>
    <w:rsid w:val="00D641F0"/>
    <w:rsid w:val="00D64398"/>
    <w:rsid w:val="00D705CE"/>
    <w:rsid w:val="00D763BD"/>
    <w:rsid w:val="00D77C8C"/>
    <w:rsid w:val="00D81653"/>
    <w:rsid w:val="00D81AC4"/>
    <w:rsid w:val="00D91CA7"/>
    <w:rsid w:val="00DA037F"/>
    <w:rsid w:val="00DA5CDD"/>
    <w:rsid w:val="00DA706B"/>
    <w:rsid w:val="00DA7F37"/>
    <w:rsid w:val="00DB3CC1"/>
    <w:rsid w:val="00DB4371"/>
    <w:rsid w:val="00DC698A"/>
    <w:rsid w:val="00DD138F"/>
    <w:rsid w:val="00DD2B80"/>
    <w:rsid w:val="00DD4E30"/>
    <w:rsid w:val="00DD50E9"/>
    <w:rsid w:val="00DF5142"/>
    <w:rsid w:val="00DF58E4"/>
    <w:rsid w:val="00E008F5"/>
    <w:rsid w:val="00E015C1"/>
    <w:rsid w:val="00E01F85"/>
    <w:rsid w:val="00E05E1F"/>
    <w:rsid w:val="00E064BC"/>
    <w:rsid w:val="00E07B2B"/>
    <w:rsid w:val="00E07C39"/>
    <w:rsid w:val="00E13DE6"/>
    <w:rsid w:val="00E22765"/>
    <w:rsid w:val="00E24248"/>
    <w:rsid w:val="00E317AF"/>
    <w:rsid w:val="00E40BF7"/>
    <w:rsid w:val="00E45049"/>
    <w:rsid w:val="00E51261"/>
    <w:rsid w:val="00E530BE"/>
    <w:rsid w:val="00E56E0C"/>
    <w:rsid w:val="00E56F4F"/>
    <w:rsid w:val="00E61355"/>
    <w:rsid w:val="00E656D1"/>
    <w:rsid w:val="00E65F26"/>
    <w:rsid w:val="00E757E5"/>
    <w:rsid w:val="00E76DA1"/>
    <w:rsid w:val="00E829BD"/>
    <w:rsid w:val="00E8444F"/>
    <w:rsid w:val="00E90CC3"/>
    <w:rsid w:val="00E975A2"/>
    <w:rsid w:val="00EA09F2"/>
    <w:rsid w:val="00EA3252"/>
    <w:rsid w:val="00EA4794"/>
    <w:rsid w:val="00EA7972"/>
    <w:rsid w:val="00EC0EAC"/>
    <w:rsid w:val="00EC5A37"/>
    <w:rsid w:val="00EC6B94"/>
    <w:rsid w:val="00EC6F0F"/>
    <w:rsid w:val="00ED12F2"/>
    <w:rsid w:val="00ED315A"/>
    <w:rsid w:val="00ED61AC"/>
    <w:rsid w:val="00ED6964"/>
    <w:rsid w:val="00EE2AF8"/>
    <w:rsid w:val="00EE490B"/>
    <w:rsid w:val="00EE7B0D"/>
    <w:rsid w:val="00EF5C65"/>
    <w:rsid w:val="00F0016A"/>
    <w:rsid w:val="00F07CB7"/>
    <w:rsid w:val="00F109AC"/>
    <w:rsid w:val="00F11CE4"/>
    <w:rsid w:val="00F13087"/>
    <w:rsid w:val="00F13613"/>
    <w:rsid w:val="00F20FAC"/>
    <w:rsid w:val="00F23C13"/>
    <w:rsid w:val="00F4153F"/>
    <w:rsid w:val="00F4736E"/>
    <w:rsid w:val="00F53B85"/>
    <w:rsid w:val="00F54194"/>
    <w:rsid w:val="00F64D72"/>
    <w:rsid w:val="00F70D95"/>
    <w:rsid w:val="00F75B0A"/>
    <w:rsid w:val="00F77378"/>
    <w:rsid w:val="00F8255E"/>
    <w:rsid w:val="00F871E2"/>
    <w:rsid w:val="00F8723D"/>
    <w:rsid w:val="00FA1514"/>
    <w:rsid w:val="00FA4AFB"/>
    <w:rsid w:val="00FA5F1D"/>
    <w:rsid w:val="00FA7318"/>
    <w:rsid w:val="00FB4DF1"/>
    <w:rsid w:val="00FB743D"/>
    <w:rsid w:val="00FC25A5"/>
    <w:rsid w:val="00FC280B"/>
    <w:rsid w:val="00FC5546"/>
    <w:rsid w:val="00FD13A9"/>
    <w:rsid w:val="00FD5AA0"/>
    <w:rsid w:val="00FD6B17"/>
    <w:rsid w:val="00FF2B63"/>
    <w:rsid w:val="042FFD3D"/>
    <w:rsid w:val="08DE68A0"/>
    <w:rsid w:val="10EEFEF4"/>
    <w:rsid w:val="12D5AC26"/>
    <w:rsid w:val="1ED3ECBE"/>
    <w:rsid w:val="28D36DCC"/>
    <w:rsid w:val="2F7CBB89"/>
    <w:rsid w:val="30649930"/>
    <w:rsid w:val="30817F94"/>
    <w:rsid w:val="401644BA"/>
    <w:rsid w:val="41A1FDFD"/>
    <w:rsid w:val="599B6129"/>
    <w:rsid w:val="5A7339D7"/>
    <w:rsid w:val="5C5F1441"/>
    <w:rsid w:val="5F672EB9"/>
    <w:rsid w:val="64EA9AD0"/>
    <w:rsid w:val="6A9B9BE1"/>
    <w:rsid w:val="71AAF65F"/>
    <w:rsid w:val="7A5334CA"/>
    <w:rsid w:val="7F4F4B7C"/>
    <w:rsid w:val="7F50AEB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EA0367"/>
  <w15:chartTrackingRefBased/>
  <w15:docId w15:val="{42A14419-63BF-47D8-9904-CEC3045383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56B03"/>
    <w:pPr>
      <w:keepNext/>
      <w:keepLines/>
      <w:spacing w:after="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608E9"/>
    <w:pPr>
      <w:keepNext/>
      <w:keepLines/>
      <w:spacing w:before="40" w:after="12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C0B2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56B0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608E9"/>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ED315A"/>
    <w:pPr>
      <w:spacing w:after="0" w:line="240" w:lineRule="auto"/>
    </w:pPr>
  </w:style>
  <w:style w:type="character" w:styleId="Hyperlink">
    <w:name w:val="Hyperlink"/>
    <w:basedOn w:val="DefaultParagraphFont"/>
    <w:uiPriority w:val="99"/>
    <w:unhideWhenUsed/>
    <w:rsid w:val="00ED315A"/>
    <w:rPr>
      <w:color w:val="0563C1" w:themeColor="hyperlink"/>
      <w:u w:val="single"/>
    </w:rPr>
  </w:style>
  <w:style w:type="character" w:styleId="UnresolvedMention">
    <w:name w:val="Unresolved Mention"/>
    <w:basedOn w:val="DefaultParagraphFont"/>
    <w:uiPriority w:val="99"/>
    <w:semiHidden/>
    <w:unhideWhenUsed/>
    <w:rsid w:val="00ED315A"/>
    <w:rPr>
      <w:color w:val="605E5C"/>
      <w:shd w:val="clear" w:color="auto" w:fill="E1DFDD"/>
    </w:rPr>
  </w:style>
  <w:style w:type="paragraph" w:styleId="ListParagraph">
    <w:name w:val="List Paragraph"/>
    <w:basedOn w:val="Normal"/>
    <w:uiPriority w:val="34"/>
    <w:qFormat/>
    <w:rsid w:val="000D5690"/>
    <w:pPr>
      <w:ind w:left="720"/>
      <w:contextualSpacing/>
    </w:pPr>
  </w:style>
  <w:style w:type="paragraph" w:styleId="NormalWeb">
    <w:name w:val="Normal (Web)"/>
    <w:basedOn w:val="Normal"/>
    <w:uiPriority w:val="99"/>
    <w:semiHidden/>
    <w:unhideWhenUsed/>
    <w:rsid w:val="00356B03"/>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485ABE"/>
    <w:rPr>
      <w:sz w:val="16"/>
      <w:szCs w:val="16"/>
    </w:rPr>
  </w:style>
  <w:style w:type="paragraph" w:styleId="CommentText">
    <w:name w:val="annotation text"/>
    <w:basedOn w:val="Normal"/>
    <w:link w:val="CommentTextChar"/>
    <w:uiPriority w:val="99"/>
    <w:unhideWhenUsed/>
    <w:rsid w:val="00485ABE"/>
    <w:pPr>
      <w:spacing w:line="240" w:lineRule="auto"/>
    </w:pPr>
    <w:rPr>
      <w:sz w:val="20"/>
      <w:szCs w:val="20"/>
    </w:rPr>
  </w:style>
  <w:style w:type="character" w:customStyle="1" w:styleId="CommentTextChar">
    <w:name w:val="Comment Text Char"/>
    <w:basedOn w:val="DefaultParagraphFont"/>
    <w:link w:val="CommentText"/>
    <w:uiPriority w:val="99"/>
    <w:rsid w:val="00485ABE"/>
    <w:rPr>
      <w:sz w:val="20"/>
      <w:szCs w:val="20"/>
    </w:rPr>
  </w:style>
  <w:style w:type="paragraph" w:styleId="CommentSubject">
    <w:name w:val="annotation subject"/>
    <w:basedOn w:val="CommentText"/>
    <w:next w:val="CommentText"/>
    <w:link w:val="CommentSubjectChar"/>
    <w:uiPriority w:val="99"/>
    <w:semiHidden/>
    <w:unhideWhenUsed/>
    <w:rsid w:val="00485ABE"/>
    <w:rPr>
      <w:b/>
      <w:bCs/>
    </w:rPr>
  </w:style>
  <w:style w:type="character" w:customStyle="1" w:styleId="CommentSubjectChar">
    <w:name w:val="Comment Subject Char"/>
    <w:basedOn w:val="CommentTextChar"/>
    <w:link w:val="CommentSubject"/>
    <w:uiPriority w:val="99"/>
    <w:semiHidden/>
    <w:rsid w:val="00485ABE"/>
    <w:rPr>
      <w:b/>
      <w:bCs/>
      <w:sz w:val="20"/>
      <w:szCs w:val="20"/>
    </w:rPr>
  </w:style>
  <w:style w:type="paragraph" w:styleId="Header">
    <w:name w:val="header"/>
    <w:basedOn w:val="Normal"/>
    <w:link w:val="HeaderChar"/>
    <w:uiPriority w:val="99"/>
    <w:unhideWhenUsed/>
    <w:rsid w:val="00693A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93AB7"/>
  </w:style>
  <w:style w:type="paragraph" w:styleId="Footer">
    <w:name w:val="footer"/>
    <w:basedOn w:val="Normal"/>
    <w:link w:val="FooterChar"/>
    <w:uiPriority w:val="99"/>
    <w:unhideWhenUsed/>
    <w:rsid w:val="00693A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93AB7"/>
  </w:style>
  <w:style w:type="paragraph" w:styleId="EndnoteText">
    <w:name w:val="endnote text"/>
    <w:basedOn w:val="Normal"/>
    <w:link w:val="EndnoteTextChar"/>
    <w:uiPriority w:val="99"/>
    <w:semiHidden/>
    <w:unhideWhenUsed/>
    <w:rsid w:val="00D2309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3091"/>
    <w:rPr>
      <w:sz w:val="20"/>
      <w:szCs w:val="20"/>
    </w:rPr>
  </w:style>
  <w:style w:type="character" w:styleId="EndnoteReference">
    <w:name w:val="endnote reference"/>
    <w:basedOn w:val="DefaultParagraphFont"/>
    <w:uiPriority w:val="99"/>
    <w:semiHidden/>
    <w:unhideWhenUsed/>
    <w:rsid w:val="00D23091"/>
    <w:rPr>
      <w:vertAlign w:val="superscript"/>
    </w:rPr>
  </w:style>
  <w:style w:type="character" w:styleId="FollowedHyperlink">
    <w:name w:val="FollowedHyperlink"/>
    <w:basedOn w:val="DefaultParagraphFont"/>
    <w:uiPriority w:val="99"/>
    <w:semiHidden/>
    <w:unhideWhenUsed/>
    <w:rsid w:val="003E7815"/>
    <w:rPr>
      <w:color w:val="954F72" w:themeColor="followedHyperlink"/>
      <w:u w:val="single"/>
    </w:rPr>
  </w:style>
  <w:style w:type="table" w:styleId="TableGrid">
    <w:name w:val="Table Grid"/>
    <w:basedOn w:val="TableNormal"/>
    <w:uiPriority w:val="39"/>
    <w:rsid w:val="008F4D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A09F2"/>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1459C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459CF"/>
    <w:rPr>
      <w:rFonts w:ascii="Segoe UI" w:hAnsi="Segoe UI" w:cs="Segoe UI"/>
      <w:sz w:val="18"/>
      <w:szCs w:val="18"/>
    </w:rPr>
  </w:style>
  <w:style w:type="paragraph" w:styleId="Revision">
    <w:name w:val="Revision"/>
    <w:hidden/>
    <w:uiPriority w:val="99"/>
    <w:semiHidden/>
    <w:rsid w:val="001A7210"/>
    <w:pPr>
      <w:spacing w:after="0" w:line="240" w:lineRule="auto"/>
    </w:pPr>
  </w:style>
  <w:style w:type="character" w:styleId="Mention">
    <w:name w:val="Mention"/>
    <w:basedOn w:val="DefaultParagraphFont"/>
    <w:uiPriority w:val="99"/>
    <w:unhideWhenUsed/>
    <w:rsid w:val="00AD460B"/>
    <w:rPr>
      <w:color w:val="2B579A"/>
      <w:shd w:val="clear" w:color="auto" w:fill="E6E6E6"/>
    </w:rPr>
  </w:style>
  <w:style w:type="character" w:customStyle="1" w:styleId="Heading3Char">
    <w:name w:val="Heading 3 Char"/>
    <w:basedOn w:val="DefaultParagraphFont"/>
    <w:link w:val="Heading3"/>
    <w:uiPriority w:val="9"/>
    <w:semiHidden/>
    <w:rsid w:val="004C0B28"/>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266058">
      <w:bodyDiv w:val="1"/>
      <w:marLeft w:val="0"/>
      <w:marRight w:val="0"/>
      <w:marTop w:val="0"/>
      <w:marBottom w:val="0"/>
      <w:divBdr>
        <w:top w:val="none" w:sz="0" w:space="0" w:color="auto"/>
        <w:left w:val="none" w:sz="0" w:space="0" w:color="auto"/>
        <w:bottom w:val="none" w:sz="0" w:space="0" w:color="auto"/>
        <w:right w:val="none" w:sz="0" w:space="0" w:color="auto"/>
      </w:divBdr>
      <w:divsChild>
        <w:div w:id="914439926">
          <w:marLeft w:val="547"/>
          <w:marRight w:val="0"/>
          <w:marTop w:val="0"/>
          <w:marBottom w:val="0"/>
          <w:divBdr>
            <w:top w:val="none" w:sz="0" w:space="0" w:color="auto"/>
            <w:left w:val="none" w:sz="0" w:space="0" w:color="auto"/>
            <w:bottom w:val="none" w:sz="0" w:space="0" w:color="auto"/>
            <w:right w:val="none" w:sz="0" w:space="0" w:color="auto"/>
          </w:divBdr>
        </w:div>
      </w:divsChild>
    </w:div>
    <w:div w:id="78138551">
      <w:bodyDiv w:val="1"/>
      <w:marLeft w:val="0"/>
      <w:marRight w:val="0"/>
      <w:marTop w:val="0"/>
      <w:marBottom w:val="0"/>
      <w:divBdr>
        <w:top w:val="none" w:sz="0" w:space="0" w:color="auto"/>
        <w:left w:val="none" w:sz="0" w:space="0" w:color="auto"/>
        <w:bottom w:val="none" w:sz="0" w:space="0" w:color="auto"/>
        <w:right w:val="none" w:sz="0" w:space="0" w:color="auto"/>
      </w:divBdr>
      <w:divsChild>
        <w:div w:id="902567394">
          <w:marLeft w:val="547"/>
          <w:marRight w:val="0"/>
          <w:marTop w:val="0"/>
          <w:marBottom w:val="0"/>
          <w:divBdr>
            <w:top w:val="none" w:sz="0" w:space="0" w:color="auto"/>
            <w:left w:val="none" w:sz="0" w:space="0" w:color="auto"/>
            <w:bottom w:val="none" w:sz="0" w:space="0" w:color="auto"/>
            <w:right w:val="none" w:sz="0" w:space="0" w:color="auto"/>
          </w:divBdr>
        </w:div>
      </w:divsChild>
    </w:div>
    <w:div w:id="261184090">
      <w:bodyDiv w:val="1"/>
      <w:marLeft w:val="0"/>
      <w:marRight w:val="0"/>
      <w:marTop w:val="0"/>
      <w:marBottom w:val="0"/>
      <w:divBdr>
        <w:top w:val="none" w:sz="0" w:space="0" w:color="auto"/>
        <w:left w:val="none" w:sz="0" w:space="0" w:color="auto"/>
        <w:bottom w:val="none" w:sz="0" w:space="0" w:color="auto"/>
        <w:right w:val="none" w:sz="0" w:space="0" w:color="auto"/>
      </w:divBdr>
    </w:div>
    <w:div w:id="303855510">
      <w:bodyDiv w:val="1"/>
      <w:marLeft w:val="0"/>
      <w:marRight w:val="0"/>
      <w:marTop w:val="0"/>
      <w:marBottom w:val="0"/>
      <w:divBdr>
        <w:top w:val="none" w:sz="0" w:space="0" w:color="auto"/>
        <w:left w:val="none" w:sz="0" w:space="0" w:color="auto"/>
        <w:bottom w:val="none" w:sz="0" w:space="0" w:color="auto"/>
        <w:right w:val="none" w:sz="0" w:space="0" w:color="auto"/>
      </w:divBdr>
      <w:divsChild>
        <w:div w:id="927810121">
          <w:marLeft w:val="547"/>
          <w:marRight w:val="0"/>
          <w:marTop w:val="0"/>
          <w:marBottom w:val="0"/>
          <w:divBdr>
            <w:top w:val="none" w:sz="0" w:space="0" w:color="auto"/>
            <w:left w:val="none" w:sz="0" w:space="0" w:color="auto"/>
            <w:bottom w:val="none" w:sz="0" w:space="0" w:color="auto"/>
            <w:right w:val="none" w:sz="0" w:space="0" w:color="auto"/>
          </w:divBdr>
        </w:div>
      </w:divsChild>
    </w:div>
    <w:div w:id="316882187">
      <w:bodyDiv w:val="1"/>
      <w:marLeft w:val="0"/>
      <w:marRight w:val="0"/>
      <w:marTop w:val="0"/>
      <w:marBottom w:val="0"/>
      <w:divBdr>
        <w:top w:val="none" w:sz="0" w:space="0" w:color="auto"/>
        <w:left w:val="none" w:sz="0" w:space="0" w:color="auto"/>
        <w:bottom w:val="none" w:sz="0" w:space="0" w:color="auto"/>
        <w:right w:val="none" w:sz="0" w:space="0" w:color="auto"/>
      </w:divBdr>
      <w:divsChild>
        <w:div w:id="193737545">
          <w:marLeft w:val="547"/>
          <w:marRight w:val="0"/>
          <w:marTop w:val="0"/>
          <w:marBottom w:val="0"/>
          <w:divBdr>
            <w:top w:val="none" w:sz="0" w:space="0" w:color="auto"/>
            <w:left w:val="none" w:sz="0" w:space="0" w:color="auto"/>
            <w:bottom w:val="none" w:sz="0" w:space="0" w:color="auto"/>
            <w:right w:val="none" w:sz="0" w:space="0" w:color="auto"/>
          </w:divBdr>
        </w:div>
      </w:divsChild>
    </w:div>
    <w:div w:id="432552179">
      <w:bodyDiv w:val="1"/>
      <w:marLeft w:val="0"/>
      <w:marRight w:val="0"/>
      <w:marTop w:val="0"/>
      <w:marBottom w:val="0"/>
      <w:divBdr>
        <w:top w:val="none" w:sz="0" w:space="0" w:color="auto"/>
        <w:left w:val="none" w:sz="0" w:space="0" w:color="auto"/>
        <w:bottom w:val="none" w:sz="0" w:space="0" w:color="auto"/>
        <w:right w:val="none" w:sz="0" w:space="0" w:color="auto"/>
      </w:divBdr>
      <w:divsChild>
        <w:div w:id="170487579">
          <w:marLeft w:val="547"/>
          <w:marRight w:val="0"/>
          <w:marTop w:val="0"/>
          <w:marBottom w:val="0"/>
          <w:divBdr>
            <w:top w:val="none" w:sz="0" w:space="0" w:color="auto"/>
            <w:left w:val="none" w:sz="0" w:space="0" w:color="auto"/>
            <w:bottom w:val="none" w:sz="0" w:space="0" w:color="auto"/>
            <w:right w:val="none" w:sz="0" w:space="0" w:color="auto"/>
          </w:divBdr>
        </w:div>
      </w:divsChild>
    </w:div>
    <w:div w:id="679890390">
      <w:bodyDiv w:val="1"/>
      <w:marLeft w:val="0"/>
      <w:marRight w:val="0"/>
      <w:marTop w:val="0"/>
      <w:marBottom w:val="0"/>
      <w:divBdr>
        <w:top w:val="none" w:sz="0" w:space="0" w:color="auto"/>
        <w:left w:val="none" w:sz="0" w:space="0" w:color="auto"/>
        <w:bottom w:val="none" w:sz="0" w:space="0" w:color="auto"/>
        <w:right w:val="none" w:sz="0" w:space="0" w:color="auto"/>
      </w:divBdr>
    </w:div>
    <w:div w:id="1148741449">
      <w:bodyDiv w:val="1"/>
      <w:marLeft w:val="0"/>
      <w:marRight w:val="0"/>
      <w:marTop w:val="0"/>
      <w:marBottom w:val="0"/>
      <w:divBdr>
        <w:top w:val="none" w:sz="0" w:space="0" w:color="auto"/>
        <w:left w:val="none" w:sz="0" w:space="0" w:color="auto"/>
        <w:bottom w:val="none" w:sz="0" w:space="0" w:color="auto"/>
        <w:right w:val="none" w:sz="0" w:space="0" w:color="auto"/>
      </w:divBdr>
      <w:divsChild>
        <w:div w:id="1818958678">
          <w:marLeft w:val="547"/>
          <w:marRight w:val="0"/>
          <w:marTop w:val="0"/>
          <w:marBottom w:val="0"/>
          <w:divBdr>
            <w:top w:val="none" w:sz="0" w:space="0" w:color="auto"/>
            <w:left w:val="none" w:sz="0" w:space="0" w:color="auto"/>
            <w:bottom w:val="none" w:sz="0" w:space="0" w:color="auto"/>
            <w:right w:val="none" w:sz="0" w:space="0" w:color="auto"/>
          </w:divBdr>
        </w:div>
      </w:divsChild>
    </w:div>
    <w:div w:id="1151479680">
      <w:bodyDiv w:val="1"/>
      <w:marLeft w:val="0"/>
      <w:marRight w:val="0"/>
      <w:marTop w:val="0"/>
      <w:marBottom w:val="0"/>
      <w:divBdr>
        <w:top w:val="none" w:sz="0" w:space="0" w:color="auto"/>
        <w:left w:val="none" w:sz="0" w:space="0" w:color="auto"/>
        <w:bottom w:val="none" w:sz="0" w:space="0" w:color="auto"/>
        <w:right w:val="none" w:sz="0" w:space="0" w:color="auto"/>
      </w:divBdr>
    </w:div>
    <w:div w:id="1193573883">
      <w:bodyDiv w:val="1"/>
      <w:marLeft w:val="0"/>
      <w:marRight w:val="0"/>
      <w:marTop w:val="0"/>
      <w:marBottom w:val="0"/>
      <w:divBdr>
        <w:top w:val="none" w:sz="0" w:space="0" w:color="auto"/>
        <w:left w:val="none" w:sz="0" w:space="0" w:color="auto"/>
        <w:bottom w:val="none" w:sz="0" w:space="0" w:color="auto"/>
        <w:right w:val="none" w:sz="0" w:space="0" w:color="auto"/>
      </w:divBdr>
      <w:divsChild>
        <w:div w:id="778525658">
          <w:marLeft w:val="605"/>
          <w:marRight w:val="0"/>
          <w:marTop w:val="40"/>
          <w:marBottom w:val="80"/>
          <w:divBdr>
            <w:top w:val="none" w:sz="0" w:space="0" w:color="auto"/>
            <w:left w:val="none" w:sz="0" w:space="0" w:color="auto"/>
            <w:bottom w:val="none" w:sz="0" w:space="0" w:color="auto"/>
            <w:right w:val="none" w:sz="0" w:space="0" w:color="auto"/>
          </w:divBdr>
        </w:div>
        <w:div w:id="1063065857">
          <w:marLeft w:val="605"/>
          <w:marRight w:val="0"/>
          <w:marTop w:val="40"/>
          <w:marBottom w:val="80"/>
          <w:divBdr>
            <w:top w:val="none" w:sz="0" w:space="0" w:color="auto"/>
            <w:left w:val="none" w:sz="0" w:space="0" w:color="auto"/>
            <w:bottom w:val="none" w:sz="0" w:space="0" w:color="auto"/>
            <w:right w:val="none" w:sz="0" w:space="0" w:color="auto"/>
          </w:divBdr>
        </w:div>
        <w:div w:id="1168669506">
          <w:marLeft w:val="605"/>
          <w:marRight w:val="0"/>
          <w:marTop w:val="40"/>
          <w:marBottom w:val="80"/>
          <w:divBdr>
            <w:top w:val="none" w:sz="0" w:space="0" w:color="auto"/>
            <w:left w:val="none" w:sz="0" w:space="0" w:color="auto"/>
            <w:bottom w:val="none" w:sz="0" w:space="0" w:color="auto"/>
            <w:right w:val="none" w:sz="0" w:space="0" w:color="auto"/>
          </w:divBdr>
        </w:div>
        <w:div w:id="1194155762">
          <w:marLeft w:val="605"/>
          <w:marRight w:val="0"/>
          <w:marTop w:val="40"/>
          <w:marBottom w:val="80"/>
          <w:divBdr>
            <w:top w:val="none" w:sz="0" w:space="0" w:color="auto"/>
            <w:left w:val="none" w:sz="0" w:space="0" w:color="auto"/>
            <w:bottom w:val="none" w:sz="0" w:space="0" w:color="auto"/>
            <w:right w:val="none" w:sz="0" w:space="0" w:color="auto"/>
          </w:divBdr>
        </w:div>
        <w:div w:id="1270236053">
          <w:marLeft w:val="605"/>
          <w:marRight w:val="0"/>
          <w:marTop w:val="40"/>
          <w:marBottom w:val="80"/>
          <w:divBdr>
            <w:top w:val="none" w:sz="0" w:space="0" w:color="auto"/>
            <w:left w:val="none" w:sz="0" w:space="0" w:color="auto"/>
            <w:bottom w:val="none" w:sz="0" w:space="0" w:color="auto"/>
            <w:right w:val="none" w:sz="0" w:space="0" w:color="auto"/>
          </w:divBdr>
        </w:div>
      </w:divsChild>
    </w:div>
    <w:div w:id="1222867903">
      <w:bodyDiv w:val="1"/>
      <w:marLeft w:val="0"/>
      <w:marRight w:val="0"/>
      <w:marTop w:val="0"/>
      <w:marBottom w:val="0"/>
      <w:divBdr>
        <w:top w:val="none" w:sz="0" w:space="0" w:color="auto"/>
        <w:left w:val="none" w:sz="0" w:space="0" w:color="auto"/>
        <w:bottom w:val="none" w:sz="0" w:space="0" w:color="auto"/>
        <w:right w:val="none" w:sz="0" w:space="0" w:color="auto"/>
      </w:divBdr>
      <w:divsChild>
        <w:div w:id="1721973410">
          <w:marLeft w:val="0"/>
          <w:marRight w:val="0"/>
          <w:marTop w:val="0"/>
          <w:marBottom w:val="0"/>
          <w:divBdr>
            <w:top w:val="none" w:sz="0" w:space="0" w:color="auto"/>
            <w:left w:val="none" w:sz="0" w:space="0" w:color="auto"/>
            <w:bottom w:val="none" w:sz="0" w:space="0" w:color="auto"/>
            <w:right w:val="none" w:sz="0" w:space="0" w:color="auto"/>
          </w:divBdr>
        </w:div>
      </w:divsChild>
    </w:div>
    <w:div w:id="1533303195">
      <w:bodyDiv w:val="1"/>
      <w:marLeft w:val="0"/>
      <w:marRight w:val="0"/>
      <w:marTop w:val="0"/>
      <w:marBottom w:val="0"/>
      <w:divBdr>
        <w:top w:val="none" w:sz="0" w:space="0" w:color="auto"/>
        <w:left w:val="none" w:sz="0" w:space="0" w:color="auto"/>
        <w:bottom w:val="none" w:sz="0" w:space="0" w:color="auto"/>
        <w:right w:val="none" w:sz="0" w:space="0" w:color="auto"/>
      </w:divBdr>
    </w:div>
    <w:div w:id="1570844325">
      <w:bodyDiv w:val="1"/>
      <w:marLeft w:val="0"/>
      <w:marRight w:val="0"/>
      <w:marTop w:val="0"/>
      <w:marBottom w:val="0"/>
      <w:divBdr>
        <w:top w:val="none" w:sz="0" w:space="0" w:color="auto"/>
        <w:left w:val="none" w:sz="0" w:space="0" w:color="auto"/>
        <w:bottom w:val="none" w:sz="0" w:space="0" w:color="auto"/>
        <w:right w:val="none" w:sz="0" w:space="0" w:color="auto"/>
      </w:divBdr>
      <w:divsChild>
        <w:div w:id="1386683940">
          <w:marLeft w:val="144"/>
          <w:marRight w:val="0"/>
          <w:marTop w:val="0"/>
          <w:marBottom w:val="40"/>
          <w:divBdr>
            <w:top w:val="none" w:sz="0" w:space="0" w:color="auto"/>
            <w:left w:val="none" w:sz="0" w:space="0" w:color="auto"/>
            <w:bottom w:val="none" w:sz="0" w:space="0" w:color="auto"/>
            <w:right w:val="none" w:sz="0" w:space="0" w:color="auto"/>
          </w:divBdr>
        </w:div>
        <w:div w:id="1830246205">
          <w:marLeft w:val="144"/>
          <w:marRight w:val="0"/>
          <w:marTop w:val="0"/>
          <w:marBottom w:val="40"/>
          <w:divBdr>
            <w:top w:val="none" w:sz="0" w:space="0" w:color="auto"/>
            <w:left w:val="none" w:sz="0" w:space="0" w:color="auto"/>
            <w:bottom w:val="none" w:sz="0" w:space="0" w:color="auto"/>
            <w:right w:val="none" w:sz="0" w:space="0" w:color="auto"/>
          </w:divBdr>
        </w:div>
      </w:divsChild>
    </w:div>
    <w:div w:id="1660579409">
      <w:bodyDiv w:val="1"/>
      <w:marLeft w:val="0"/>
      <w:marRight w:val="0"/>
      <w:marTop w:val="0"/>
      <w:marBottom w:val="0"/>
      <w:divBdr>
        <w:top w:val="none" w:sz="0" w:space="0" w:color="auto"/>
        <w:left w:val="none" w:sz="0" w:space="0" w:color="auto"/>
        <w:bottom w:val="none" w:sz="0" w:space="0" w:color="auto"/>
        <w:right w:val="none" w:sz="0" w:space="0" w:color="auto"/>
      </w:divBdr>
      <w:divsChild>
        <w:div w:id="82725818">
          <w:marLeft w:val="547"/>
          <w:marRight w:val="0"/>
          <w:marTop w:val="0"/>
          <w:marBottom w:val="0"/>
          <w:divBdr>
            <w:top w:val="none" w:sz="0" w:space="0" w:color="auto"/>
            <w:left w:val="none" w:sz="0" w:space="0" w:color="auto"/>
            <w:bottom w:val="none" w:sz="0" w:space="0" w:color="auto"/>
            <w:right w:val="none" w:sz="0" w:space="0" w:color="auto"/>
          </w:divBdr>
        </w:div>
        <w:div w:id="800419440">
          <w:marLeft w:val="547"/>
          <w:marRight w:val="0"/>
          <w:marTop w:val="0"/>
          <w:marBottom w:val="0"/>
          <w:divBdr>
            <w:top w:val="none" w:sz="0" w:space="0" w:color="auto"/>
            <w:left w:val="none" w:sz="0" w:space="0" w:color="auto"/>
            <w:bottom w:val="none" w:sz="0" w:space="0" w:color="auto"/>
            <w:right w:val="none" w:sz="0" w:space="0" w:color="auto"/>
          </w:divBdr>
        </w:div>
        <w:div w:id="1934434302">
          <w:marLeft w:val="547"/>
          <w:marRight w:val="0"/>
          <w:marTop w:val="0"/>
          <w:marBottom w:val="0"/>
          <w:divBdr>
            <w:top w:val="none" w:sz="0" w:space="0" w:color="auto"/>
            <w:left w:val="none" w:sz="0" w:space="0" w:color="auto"/>
            <w:bottom w:val="none" w:sz="0" w:space="0" w:color="auto"/>
            <w:right w:val="none" w:sz="0" w:space="0" w:color="auto"/>
          </w:divBdr>
        </w:div>
      </w:divsChild>
    </w:div>
    <w:div w:id="1783842321">
      <w:bodyDiv w:val="1"/>
      <w:marLeft w:val="0"/>
      <w:marRight w:val="0"/>
      <w:marTop w:val="0"/>
      <w:marBottom w:val="0"/>
      <w:divBdr>
        <w:top w:val="none" w:sz="0" w:space="0" w:color="auto"/>
        <w:left w:val="none" w:sz="0" w:space="0" w:color="auto"/>
        <w:bottom w:val="none" w:sz="0" w:space="0" w:color="auto"/>
        <w:right w:val="none" w:sz="0" w:space="0" w:color="auto"/>
      </w:divBdr>
      <w:divsChild>
        <w:div w:id="1340739931">
          <w:marLeft w:val="547"/>
          <w:marRight w:val="0"/>
          <w:marTop w:val="0"/>
          <w:marBottom w:val="0"/>
          <w:divBdr>
            <w:top w:val="none" w:sz="0" w:space="0" w:color="auto"/>
            <w:left w:val="none" w:sz="0" w:space="0" w:color="auto"/>
            <w:bottom w:val="none" w:sz="0" w:space="0" w:color="auto"/>
            <w:right w:val="none" w:sz="0" w:space="0" w:color="auto"/>
          </w:divBdr>
        </w:div>
      </w:divsChild>
    </w:div>
    <w:div w:id="2054037588">
      <w:bodyDiv w:val="1"/>
      <w:marLeft w:val="0"/>
      <w:marRight w:val="0"/>
      <w:marTop w:val="0"/>
      <w:marBottom w:val="0"/>
      <w:divBdr>
        <w:top w:val="none" w:sz="0" w:space="0" w:color="auto"/>
        <w:left w:val="none" w:sz="0" w:space="0" w:color="auto"/>
        <w:bottom w:val="none" w:sz="0" w:space="0" w:color="auto"/>
        <w:right w:val="none" w:sz="0" w:space="0" w:color="auto"/>
      </w:divBdr>
      <w:divsChild>
        <w:div w:id="2134397867">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usgs.gov/special-topic/water-science-school/science/watersheds-and-drainage-basins?qt-science_center_objects=0" TargetMode="External"/><Relationship Id="rId18" Type="http://schemas.openxmlformats.org/officeDocument/2006/relationships/image" Target="media/image1.png"/><Relationship Id="rId26" Type="http://schemas.openxmlformats.org/officeDocument/2006/relationships/hyperlink" Target="https://mywaterway.epa.gov/" TargetMode="External"/><Relationship Id="rId3" Type="http://schemas.openxmlformats.org/officeDocument/2006/relationships/customXml" Target="../customXml/item3.xml"/><Relationship Id="rId21" Type="http://schemas.openxmlformats.org/officeDocument/2006/relationships/image" Target="media/image4.png"/><Relationship Id="rId34" Type="http://schemas.openxmlformats.org/officeDocument/2006/relationships/fontTable" Target="fontTable.xml"/><Relationship Id="rId7" Type="http://schemas.openxmlformats.org/officeDocument/2006/relationships/styles" Target="styles.xml"/><Relationship Id="rId12" Type="http://schemas.openxmlformats.org/officeDocument/2006/relationships/hyperlink" Target="https://www.epa.gov/hwp/basic-information-and-answers-frequent-questions" TargetMode="External"/><Relationship Id="rId17" Type="http://schemas.openxmlformats.org/officeDocument/2006/relationships/hyperlink" Target="https://www.epa.gov/sites/production/files/2015-10/documents/2009_08_05_nps_healthywatersheds_highquality_hwi.pdf" TargetMode="External"/><Relationship Id="rId25" Type="http://schemas.openxmlformats.org/officeDocument/2006/relationships/image" Target="media/image6.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yperlink" Target="https://www.epa.gov/tmdl/overview-total-maximum-daily-loads-tmdls" TargetMode="External"/><Relationship Id="rId20" Type="http://schemas.openxmlformats.org/officeDocument/2006/relationships/image" Target="media/image3.png"/><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hyperlink" Target="https://www.epa.gov/npdes" TargetMode="External"/><Relationship Id="rId32" Type="http://schemas.openxmlformats.org/officeDocument/2006/relationships/header" Target="header1.xml"/><Relationship Id="rId5" Type="http://schemas.openxmlformats.org/officeDocument/2006/relationships/customXml" Target="../customXml/item5.xml"/><Relationship Id="rId15" Type="http://schemas.openxmlformats.org/officeDocument/2006/relationships/hyperlink" Target="https://www.epa.gov/laws-regulations/summary-clean-water-act" TargetMode="External"/><Relationship Id="rId23" Type="http://schemas.openxmlformats.org/officeDocument/2006/relationships/hyperlink" Target="https://www.epa.gov/npdes/npdes-permit-basics" TargetMode="External"/><Relationship Id="rId28" Type="http://schemas.openxmlformats.org/officeDocument/2006/relationships/image" Target="media/image8.png"/><Relationship Id="rId36"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image" Target="media/image2.png"/><Relationship Id="rId31" Type="http://schemas.openxmlformats.org/officeDocument/2006/relationships/image" Target="media/image11.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yperlink" Target="https://www.epa.gov/sites/production/files/2015-10/documents/2009_08_05_nps_healthywatersheds_highquality_hwi.pdf" TargetMode="External"/><Relationship Id="rId22" Type="http://schemas.openxmlformats.org/officeDocument/2006/relationships/image" Target="media/image5.png"/><Relationship Id="rId27" Type="http://schemas.openxmlformats.org/officeDocument/2006/relationships/image" Target="media/image7.PNG"/><Relationship Id="rId30" Type="http://schemas.openxmlformats.org/officeDocument/2006/relationships/image" Target="media/image10.png"/><Relationship Id="rId35" Type="http://schemas.microsoft.com/office/2011/relationships/people" Target="people.xml"/><Relationship Id="rId8" Type="http://schemas.openxmlformats.org/officeDocument/2006/relationships/settings" Target="settings.xml"/></Relationships>
</file>

<file path=word/_rels/header1.xml.rels><?xml version="1.0" encoding="UTF-8" standalone="yes"?>
<Relationships xmlns="http://schemas.openxmlformats.org/package/2006/relationships"><Relationship Id="rId2" Type="http://schemas.openxmlformats.org/officeDocument/2006/relationships/hyperlink" Target="https://en.wikipedia.org/wiki/File:EPA_logo.svg" TargetMode="External"/><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Source xmlns="http://schemas.microsoft.com/sharepoint/v3/fields" xsi:nil="true"/>
    <Language xmlns="http://schemas.microsoft.com/sharepoint/v3">English</Language>
    <j747ac98061d40f0aa7bd47e1db5675d xmlns="4ffa91fb-a0ff-4ac5-b2db-65c790d184a4">
      <Terms xmlns="http://schemas.microsoft.com/office/infopath/2007/PartnerControls"/>
    </j747ac98061d40f0aa7bd47e1db5675d>
    <External_x0020_Contributor xmlns="4ffa91fb-a0ff-4ac5-b2db-65c790d184a4" xsi:nil="true"/>
    <TaxKeywordTaxHTField xmlns="4ffa91fb-a0ff-4ac5-b2db-65c790d184a4">
      <Terms xmlns="http://schemas.microsoft.com/office/infopath/2007/PartnerControls"/>
    </TaxKeywordTaxHTField>
    <Record xmlns="4ffa91fb-a0ff-4ac5-b2db-65c790d184a4">Shared</Record>
    <Rights xmlns="4ffa91fb-a0ff-4ac5-b2db-65c790d184a4" xsi:nil="true"/>
    <Document_x0020_Creation_x0020_Date xmlns="4ffa91fb-a0ff-4ac5-b2db-65c790d184a4">2022-04-06T18:14:17+00:00</Document_x0020_Creation_x0020_Date>
    <EPA_x0020_Office xmlns="4ffa91fb-a0ff-4ac5-b2db-65c790d184a4" xsi:nil="true"/>
    <CategoryDescription xmlns="http://schemas.microsoft.com/sharepoint.v3" xsi:nil="true"/>
    <Identifier xmlns="4ffa91fb-a0ff-4ac5-b2db-65c790d184a4" xsi:nil="true"/>
    <_Coverage xmlns="http://schemas.microsoft.com/sharepoint/v3/fields" xsi:nil="true"/>
    <Creator xmlns="4ffa91fb-a0ff-4ac5-b2db-65c790d184a4">
      <UserInfo>
        <DisplayName/>
        <AccountId xsi:nil="true"/>
        <AccountType/>
      </UserInfo>
    </Creator>
    <EPA_x0020_Related_x0020_Documents xmlns="4ffa91fb-a0ff-4ac5-b2db-65c790d184a4" xsi:nil="true"/>
    <EPA_x0020_Contributor xmlns="4ffa91fb-a0ff-4ac5-b2db-65c790d184a4">
      <UserInfo>
        <DisplayName/>
        <AccountId xsi:nil="true"/>
        <AccountType/>
      </UserInfo>
    </EPA_x0020_Contributor>
    <TaxCatchAll xmlns="4ffa91fb-a0ff-4ac5-b2db-65c790d184a4"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2820BE76A78C274F9C623777640E4444" ma:contentTypeVersion="10" ma:contentTypeDescription="Create a new document." ma:contentTypeScope="" ma:versionID="0c5b46a3b7f3e3a82bc26798ad86a1c8">
  <xsd:schema xmlns:xsd="http://www.w3.org/2001/XMLSchema" xmlns:xs="http://www.w3.org/2001/XMLSchema" xmlns:p="http://schemas.microsoft.com/office/2006/metadata/properties" xmlns:ns1="http://schemas.microsoft.com/sharepoint/v3" xmlns:ns2="4ffa91fb-a0ff-4ac5-b2db-65c790d184a4" xmlns:ns3="http://schemas.microsoft.com/sharepoint.v3" xmlns:ns4="http://schemas.microsoft.com/sharepoint/v3/fields" xmlns:ns5="f0cf09bf-bcd5-42b1-ab89-e1cb53a15dcf" xmlns:ns6="6d95abf9-251d-4574-b1d0-d4cc3aa1550b" targetNamespace="http://schemas.microsoft.com/office/2006/metadata/properties" ma:root="true" ma:fieldsID="9f6ed863e496ae6a46f90a1cbdcb4eaf" ns1:_="" ns2:_="" ns3:_="" ns4:_="" ns5:_="" ns6:_="">
    <xsd:import namespace="http://schemas.microsoft.com/sharepoint/v3"/>
    <xsd:import namespace="4ffa91fb-a0ff-4ac5-b2db-65c790d184a4"/>
    <xsd:import namespace="http://schemas.microsoft.com/sharepoint.v3"/>
    <xsd:import namespace="http://schemas.microsoft.com/sharepoint/v3/fields"/>
    <xsd:import namespace="f0cf09bf-bcd5-42b1-ab89-e1cb53a15dcf"/>
    <xsd:import namespace="6d95abf9-251d-4574-b1d0-d4cc3aa1550b"/>
    <xsd:element name="properties">
      <xsd:complexType>
        <xsd:sequence>
          <xsd:element name="documentManagement">
            <xsd:complexType>
              <xsd:all>
                <xsd:element ref="ns2:Document_x0020_Creation_x0020_Date" minOccurs="0"/>
                <xsd:element ref="ns2:Creator" minOccurs="0"/>
                <xsd:element ref="ns2:EPA_x0020_Office" minOccurs="0"/>
                <xsd:element ref="ns2:Record" minOccurs="0"/>
                <xsd:element ref="ns3:CategoryDescription" minOccurs="0"/>
                <xsd:element ref="ns2:Identifier" minOccurs="0"/>
                <xsd:element ref="ns2:EPA_x0020_Contributor" minOccurs="0"/>
                <xsd:element ref="ns2:External_x0020_Contributor" minOccurs="0"/>
                <xsd:element ref="ns4:_Coverage" minOccurs="0"/>
                <xsd:element ref="ns2:EPA_x0020_Related_x0020_Documents" minOccurs="0"/>
                <xsd:element ref="ns4:_Source" minOccurs="0"/>
                <xsd:element ref="ns2:Rights" minOccurs="0"/>
                <xsd:element ref="ns1:Language" minOccurs="0"/>
                <xsd:element ref="ns2:j747ac98061d40f0aa7bd47e1db5675d" minOccurs="0"/>
                <xsd:element ref="ns2:TaxKeywordTaxHTField" minOccurs="0"/>
                <xsd:element ref="ns2:TaxCatchAllLabel" minOccurs="0"/>
                <xsd:element ref="ns2:TaxCatchAll" minOccurs="0"/>
                <xsd:element ref="ns5:MediaServiceMetadata" minOccurs="0"/>
                <xsd:element ref="ns5:MediaServiceFastMetadata" minOccurs="0"/>
                <xsd:element ref="ns5:MediaServiceAutoTags" minOccurs="0"/>
                <xsd:element ref="ns5:MediaServiceOCR" minOccurs="0"/>
                <xsd:element ref="ns5:MediaServiceGenerationTime" minOccurs="0"/>
                <xsd:element ref="ns5:MediaServiceEventHashCode" minOccurs="0"/>
                <xsd:element ref="ns6:SharedWithUsers" minOccurs="0"/>
                <xsd:element ref="ns6: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Language" ma:index="17" nillable="true" ma:displayName="Language" ma:default="English" ma:description="Select the document language from the drop down." ma:format="Dropdown" ma:internalName="Language" ma:readOnly="false">
      <xsd:simpleType>
        <xsd:restriction base="dms:Choice">
          <xsd:enumeration value="Arabic (Saudi Arabia)"/>
          <xsd:enumeration value="Bulgarian (Bulgaria)"/>
          <xsd:enumeration value="Chinese (Hong Kong S.A.R.)"/>
          <xsd:enumeration value="Chinese (People's Republic of China)"/>
          <xsd:enumeration value="Chinese (Taiwan)"/>
          <xsd:enumeration value="Croatian (Croatia)"/>
          <xsd:enumeration value="Czech (Czech Republic)"/>
          <xsd:enumeration value="Danish (Denmark)"/>
          <xsd:enumeration value="Dutch (Netherlands)"/>
          <xsd:enumeration value="English"/>
          <xsd:enumeration value="Estonian (Estonia)"/>
          <xsd:enumeration value="Finnish (Finland)"/>
          <xsd:enumeration value="French (France)"/>
          <xsd:enumeration value="German (Germany)"/>
          <xsd:enumeration value="Greek (Greece)"/>
          <xsd:enumeration value="Hebrew (Israel)"/>
          <xsd:enumeration value="Hindi (India)"/>
          <xsd:enumeration value="Hungarian (Hungary)"/>
          <xsd:enumeration value="Indonesian (Indonesia)"/>
          <xsd:enumeration value="Italian (Italy)"/>
          <xsd:enumeration value="Japanese (Japan)"/>
          <xsd:enumeration value="Korean (Korea)"/>
          <xsd:enumeration value="Latvian (Latvia)"/>
          <xsd:enumeration value="Lithuanian (Lithuania)"/>
          <xsd:enumeration value="Malay (Malaysia)"/>
          <xsd:enumeration value="Norwegian (Bokmal) (Norway)"/>
          <xsd:enumeration value="Polish (Poland)"/>
          <xsd:enumeration value="Portuguese (Brazil)"/>
          <xsd:enumeration value="Portuguese (Portugal)"/>
          <xsd:enumeration value="Romanian (Romania)"/>
          <xsd:enumeration value="Russian (Russia)"/>
          <xsd:enumeration value="Serbian (Latin) (Serbia)"/>
          <xsd:enumeration value="Slovak (Slovakia)"/>
          <xsd:enumeration value="Slovenian (Slovenia)"/>
          <xsd:enumeration value="Spanish (Spain)"/>
          <xsd:enumeration value="Swedish (Sweden)"/>
          <xsd:enumeration value="Thai (Thailand)"/>
          <xsd:enumeration value="Turkish (Turkey)"/>
          <xsd:enumeration value="Ukrainian (Ukraine)"/>
          <xsd:enumeration value="Urdu (Islamic Republic of Pakistan)"/>
          <xsd:enumeration value="Vietnamese (Vietnam)"/>
        </xsd:restriction>
      </xsd:simpleType>
    </xsd:element>
  </xsd:schema>
  <xsd:schema xmlns:xsd="http://www.w3.org/2001/XMLSchema" xmlns:xs="http://www.w3.org/2001/XMLSchema" xmlns:dms="http://schemas.microsoft.com/office/2006/documentManagement/types" xmlns:pc="http://schemas.microsoft.com/office/infopath/2007/PartnerControls" targetNamespace="4ffa91fb-a0ff-4ac5-b2db-65c790d184a4" elementFormDefault="qualified">
    <xsd:import namespace="http://schemas.microsoft.com/office/2006/documentManagement/types"/>
    <xsd:import namespace="http://schemas.microsoft.com/office/infopath/2007/PartnerControls"/>
    <xsd:element name="Document_x0020_Creation_x0020_Date" ma:index="2" nillable="true" ma:displayName="Document Date" ma:default="[today]" ma:description="Enter the date this document was last modified. The upload date has been entered by default." ma:format="DateOnly" ma:internalName="Document_x0020_Creation_x0020_Date" ma:readOnly="false">
      <xsd:simpleType>
        <xsd:restriction base="dms:DateTime"/>
      </xsd:simpleType>
    </xsd:element>
    <xsd:element name="Creator" ma:index="3" nillable="true" ma:displayName="Creator" ma:description="Enter the person primarily responsible for the document. The name of the person uploading the document has been entered by default." ma:list="UserInfo" ma:SharePointGroup="0" ma:internalName="Creato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PA_x0020_Office" ma:index="4" nillable="true" ma:displayName="EPA Office" ma:description="Enter the EPA organization primarily responsible for the document. The office of the person uploading the document has been entered by default." ma:internalName="EPA_x0020_Office" ma:readOnly="false">
      <xsd:simpleType>
        <xsd:restriction base="dms:Text">
          <xsd:maxLength value="255"/>
        </xsd:restriction>
      </xsd:simpleType>
    </xsd:element>
    <xsd:element name="Record" ma:index="5" nillable="true" ma:displayName="Record" ma:default="Shared" ma:description="For documents that provide evidence of EPA decisions and actions, select &quot;Shared&quot; (open access) or &quot;Private&quot; (restricted access)." ma:format="Dropdown" ma:internalName="Record">
      <xsd:simpleType>
        <xsd:restriction base="dms:Choice">
          <xsd:enumeration value="None"/>
          <xsd:enumeration value="Shared"/>
          <xsd:enumeration value="Private"/>
        </xsd:restriction>
      </xsd:simpleType>
    </xsd:element>
    <xsd:element name="Identifier" ma:index="9" nillable="true" ma:displayName="Identifier" ma:description="Enter all EPA identification numbers applicable to this document, one on each line." ma:internalName="Identifier" ma:readOnly="false">
      <xsd:simpleType>
        <xsd:restriction base="dms:Note">
          <xsd:maxLength value="255"/>
        </xsd:restriction>
      </xsd:simpleType>
    </xsd:element>
    <xsd:element name="EPA_x0020_Contributor" ma:index="11" nillable="true" ma:displayName="EPA Contributor" ma:description="Enter an EPA person who contributed to the creation of the document but is not the primary author." ma:list="UserInfo" ma:SharePointGroup="0" ma:internalName="EPA_x0020_Contributo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xternal_x0020_Contributor" ma:index="12" nillable="true" ma:displayName="External Contributor" ma:description="Enter a non-EPA person who contributed to the creation of the document but is not the primary author." ma:internalName="External_x0020_Contributor" ma:readOnly="false">
      <xsd:simpleType>
        <xsd:restriction base="dms:Note">
          <xsd:maxLength value="255"/>
        </xsd:restriction>
      </xsd:simpleType>
    </xsd:element>
    <xsd:element name="EPA_x0020_Related_x0020_Documents" ma:index="14" nillable="true" ma:displayName="Other Related Documents" ma:description="Enter any related document." ma:internalName="EPA_x0020_Related_x0020_Documents" ma:readOnly="false">
      <xsd:simpleType>
        <xsd:restriction base="dms:Note">
          <xsd:maxLength value="255"/>
        </xsd:restriction>
      </xsd:simpleType>
    </xsd:element>
    <xsd:element name="Rights" ma:index="16" nillable="true" ma:displayName="Rights" ma:description="Enter information about intellectual property rights held over the document (e.g. copyright, patent, trademark)." ma:internalName="Rights" ma:readOnly="false">
      <xsd:simpleType>
        <xsd:restriction base="dms:Note">
          <xsd:maxLength value="255"/>
        </xsd:restriction>
      </xsd:simpleType>
    </xsd:element>
    <xsd:element name="j747ac98061d40f0aa7bd47e1db5675d" ma:index="19" nillable="true" ma:taxonomy="true" ma:internalName="j747ac98061d40f0aa7bd47e1db5675d" ma:taxonomyFieldName="Document_x0020_Type" ma:displayName="Document Type" ma:readOnly="false" ma:default="" ma:fieldId="{3747ac98-061d-40f0-aa7b-d47e1db5675d}" ma:sspId="29f62856-1543-49d4-a736-4569d363f533" ma:termSetId="e06cd6a9-a175-4da0-81cb-8dba7aa394ab" ma:anchorId="00000000-0000-0000-0000-000000000000" ma:open="false" ma:isKeyword="false">
      <xsd:complexType>
        <xsd:sequence>
          <xsd:element ref="pc:Terms" minOccurs="0" maxOccurs="1"/>
        </xsd:sequence>
      </xsd:complexType>
    </xsd:element>
    <xsd:element name="TaxKeywordTaxHTField" ma:index="21" nillable="true" ma:taxonomy="true" ma:internalName="TaxKeywordTaxHTField" ma:taxonomyFieldName="TaxKeyword" ma:displayName="Enterprise Keywords" ma:readOnly="false" ma:fieldId="{23f27201-bee3-471e-b2e7-b64fd8b7ca38}" ma:taxonomyMulti="true" ma:sspId="29f62856-1543-49d4-a736-4569d363f533" ma:termSetId="00000000-0000-0000-0000-000000000000" ma:anchorId="00000000-0000-0000-0000-000000000000" ma:open="true" ma:isKeyword="true">
      <xsd:complexType>
        <xsd:sequence>
          <xsd:element ref="pc:Terms" minOccurs="0" maxOccurs="1"/>
        </xsd:sequence>
      </xsd:complexType>
    </xsd:element>
    <xsd:element name="TaxCatchAllLabel" ma:index="23" nillable="true" ma:displayName="Taxonomy Catch All Column1" ma:hidden="true" ma:list="{d2491dd6-5800-43ec-b96e-4795cd206872}" ma:internalName="TaxCatchAllLabel" ma:readOnly="true" ma:showField="CatchAllDataLabel" ma:web="6d95abf9-251d-4574-b1d0-d4cc3aa1550b">
      <xsd:complexType>
        <xsd:complexContent>
          <xsd:extension base="dms:MultiChoiceLookup">
            <xsd:sequence>
              <xsd:element name="Value" type="dms:Lookup" maxOccurs="unbounded" minOccurs="0" nillable="true"/>
            </xsd:sequence>
          </xsd:extension>
        </xsd:complexContent>
      </xsd:complexType>
    </xsd:element>
    <xsd:element name="TaxCatchAll" ma:index="24" nillable="true" ma:displayName="Taxonomy Catch All Column" ma:hidden="true" ma:list="{d2491dd6-5800-43ec-b96e-4795cd206872}" ma:internalName="TaxCatchAll" ma:showField="CatchAllData" ma:web="6d95abf9-251d-4574-b1d0-d4cc3aa1550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CategoryDescription" ma:index="6" nillable="true" ma:displayName="Description" ma:description="Enter a brief description." ma:internalName="CategoryDescription" ma:readOnly="fals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fields" elementFormDefault="qualified">
    <xsd:import namespace="http://schemas.microsoft.com/office/2006/documentManagement/types"/>
    <xsd:import namespace="http://schemas.microsoft.com/office/infopath/2007/PartnerControls"/>
    <xsd:element name="_Coverage" ma:index="13" nillable="true" ma:displayName="Coverage" ma:description="Enter the geographic location, jurisdiction, or time period for which the document is relevant." ma:internalName="_Coverage" ma:readOnly="false">
      <xsd:simpleType>
        <xsd:restriction base="dms:Text">
          <xsd:maxLength value="255"/>
        </xsd:restriction>
      </xsd:simpleType>
    </xsd:element>
    <xsd:element name="_Source" ma:index="15" nillable="true" ma:displayName="Source" ma:description="Enter a source from which the document is derived." ma:internalName="_Source" ma:readOnly="fals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0cf09bf-bcd5-42b1-ab89-e1cb53a15dcf" elementFormDefault="qualified">
    <xsd:import namespace="http://schemas.microsoft.com/office/2006/documentManagement/types"/>
    <xsd:import namespace="http://schemas.microsoft.com/office/infopath/2007/PartnerControls"/>
    <xsd:element name="MediaServiceMetadata" ma:index="28" nillable="true" ma:displayName="MediaServiceMetadata" ma:hidden="true" ma:internalName="MediaServiceMetadata" ma:readOnly="true">
      <xsd:simpleType>
        <xsd:restriction base="dms:Note"/>
      </xsd:simpleType>
    </xsd:element>
    <xsd:element name="MediaServiceFastMetadata" ma:index="29" nillable="true" ma:displayName="MediaServiceFastMetadata" ma:hidden="true" ma:internalName="MediaServiceFastMetadata" ma:readOnly="true">
      <xsd:simpleType>
        <xsd:restriction base="dms:Note"/>
      </xsd:simpleType>
    </xsd:element>
    <xsd:element name="MediaServiceAutoTags" ma:index="30" nillable="true" ma:displayName="Tags" ma:internalName="MediaServiceAutoTags" ma:readOnly="true">
      <xsd:simpleType>
        <xsd:restriction base="dms:Text"/>
      </xsd:simpleType>
    </xsd:element>
    <xsd:element name="MediaServiceOCR" ma:index="31" nillable="true" ma:displayName="Extracted Text" ma:internalName="MediaServiceOCR" ma:readOnly="true">
      <xsd:simpleType>
        <xsd:restriction base="dms:Note">
          <xsd:maxLength value="255"/>
        </xsd:restriction>
      </xsd:simpleType>
    </xsd:element>
    <xsd:element name="MediaServiceGenerationTime" ma:index="32" nillable="true" ma:displayName="MediaServiceGenerationTime" ma:hidden="true" ma:internalName="MediaServiceGenerationTime" ma:readOnly="true">
      <xsd:simpleType>
        <xsd:restriction base="dms:Text"/>
      </xsd:simpleType>
    </xsd:element>
    <xsd:element name="MediaServiceEventHashCode" ma:index="33"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d95abf9-251d-4574-b1d0-d4cc3aa1550b" elementFormDefault="qualified">
    <xsd:import namespace="http://schemas.microsoft.com/office/2006/documentManagement/types"/>
    <xsd:import namespace="http://schemas.microsoft.com/office/infopath/2007/PartnerControls"/>
    <xsd:element name="SharedWithUsers" ma:index="3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3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5"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SharedContentType xmlns="Microsoft.SharePoint.Taxonomy.ContentTypeSync" SourceId="29f62856-1543-49d4-a736-4569d363f533" ContentTypeId="0x0101" PreviousValue="false"/>
</file>

<file path=customXml/itemProps1.xml><?xml version="1.0" encoding="utf-8"?>
<ds:datastoreItem xmlns:ds="http://schemas.openxmlformats.org/officeDocument/2006/customXml" ds:itemID="{CDD61EEA-E3AD-40F9-A1AA-C052F0260135}">
  <ds:schemaRefs>
    <ds:schemaRef ds:uri="http://schemas.microsoft.com/sharepoint/v3/contenttype/forms"/>
  </ds:schemaRefs>
</ds:datastoreItem>
</file>

<file path=customXml/itemProps2.xml><?xml version="1.0" encoding="utf-8"?>
<ds:datastoreItem xmlns:ds="http://schemas.openxmlformats.org/officeDocument/2006/customXml" ds:itemID="{79BB38E9-0A46-430A-891D-29070445B4DA}">
  <ds:schemaRefs>
    <ds:schemaRef ds:uri="http://schemas.openxmlformats.org/officeDocument/2006/bibliography"/>
  </ds:schemaRefs>
</ds:datastoreItem>
</file>

<file path=customXml/itemProps3.xml><?xml version="1.0" encoding="utf-8"?>
<ds:datastoreItem xmlns:ds="http://schemas.openxmlformats.org/officeDocument/2006/customXml" ds:itemID="{98082142-21CF-4D7F-B58A-0D5BB52E98AA}">
  <ds:schemaRefs>
    <ds:schemaRef ds:uri="http://schemas.microsoft.com/office/2006/metadata/properties"/>
    <ds:schemaRef ds:uri="f0cf09bf-bcd5-42b1-ab89-e1cb53a15dcf"/>
    <ds:schemaRef ds:uri="http://schemas.openxmlformats.org/package/2006/metadata/core-properties"/>
    <ds:schemaRef ds:uri="http://schemas.microsoft.com/office/2006/documentManagement/types"/>
    <ds:schemaRef ds:uri="http://schemas.microsoft.com/sharepoint.v3"/>
    <ds:schemaRef ds:uri="http://purl.org/dc/terms/"/>
    <ds:schemaRef ds:uri="6d95abf9-251d-4574-b1d0-d4cc3aa1550b"/>
    <ds:schemaRef ds:uri="http://schemas.microsoft.com/office/infopath/2007/PartnerControls"/>
    <ds:schemaRef ds:uri="http://purl.org/dc/dcmitype/"/>
    <ds:schemaRef ds:uri="http://schemas.microsoft.com/sharepoint/v3"/>
    <ds:schemaRef ds:uri="http://schemas.microsoft.com/sharepoint/v3/fields"/>
    <ds:schemaRef ds:uri="4ffa91fb-a0ff-4ac5-b2db-65c790d184a4"/>
    <ds:schemaRef ds:uri="http://www.w3.org/XML/1998/namespace"/>
    <ds:schemaRef ds:uri="http://purl.org/dc/elements/1.1/"/>
  </ds:schemaRefs>
</ds:datastoreItem>
</file>

<file path=customXml/itemProps4.xml><?xml version="1.0" encoding="utf-8"?>
<ds:datastoreItem xmlns:ds="http://schemas.openxmlformats.org/officeDocument/2006/customXml" ds:itemID="{2CACF332-0D85-4543-AB57-5C596966890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4ffa91fb-a0ff-4ac5-b2db-65c790d184a4"/>
    <ds:schemaRef ds:uri="http://schemas.microsoft.com/sharepoint.v3"/>
    <ds:schemaRef ds:uri="http://schemas.microsoft.com/sharepoint/v3/fields"/>
    <ds:schemaRef ds:uri="f0cf09bf-bcd5-42b1-ab89-e1cb53a15dcf"/>
    <ds:schemaRef ds:uri="6d95abf9-251d-4574-b1d0-d4cc3aa1550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923AC3F1-D0C8-4DC4-8218-646640D5990F}">
  <ds:schemaRefs>
    <ds:schemaRef ds:uri="Microsoft.SharePoint.Taxonomy.ContentTypeSync"/>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14</Pages>
  <Words>2598</Words>
  <Characters>14809</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Jennifer Sharp</dc:creator>
  <cp:keywords/>
  <dc:description/>
  <cp:lastModifiedBy>Schneider, Kiki</cp:lastModifiedBy>
  <cp:revision>2</cp:revision>
  <dcterms:created xsi:type="dcterms:W3CDTF">2022-10-03T17:14:00Z</dcterms:created>
  <dcterms:modified xsi:type="dcterms:W3CDTF">2022-10-03T17:14:00Z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0x0101002820BE76A78C274F9C623777640E4444</vt:lpwstr>
  </property>
  <property fmtid="{D5CDD505-2E9C-101B-9397-08002B2CF9AE}" pid="3" name="TaxKeyword">
    <vt:lpwstr/>
  </property>
  <property fmtid="{D5CDD505-2E9C-101B-9397-08002B2CF9AE}" pid="4" name="e3f09c3df709400db2417a7161762d62">
    <vt:lpwstr/>
  </property>
  <property fmtid="{D5CDD505-2E9C-101B-9397-08002B2CF9AE}" pid="5" name="EPA_x0020_Subject">
    <vt:lpwstr/>
  </property>
  <property fmtid="{D5CDD505-2E9C-101B-9397-08002B2CF9AE}" pid="6" name="Document Type">
    <vt:lpwstr/>
  </property>
  <property fmtid="{D5CDD505-2E9C-101B-9397-08002B2CF9AE}" pid="7" name="EPA Subject">
    <vt:lpwstr/>
  </property>
</Properties>
</file>